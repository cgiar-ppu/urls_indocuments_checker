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B91199" w14:textId="77777777" w:rsidR="003A6C34" w:rsidRPr="007022D5" w:rsidRDefault="0058320A">
      <w:pPr>
        <w:spacing w:after="0" w:line="240" w:lineRule="auto"/>
        <w:jc w:val="center"/>
        <w:rPr>
          <w:b/>
          <w:sz w:val="32"/>
          <w:szCs w:val="32"/>
        </w:rPr>
      </w:pPr>
      <w:r w:rsidRPr="007022D5">
        <w:rPr>
          <w:b/>
          <w:sz w:val="32"/>
          <w:szCs w:val="32"/>
        </w:rPr>
        <w:t xml:space="preserve">Type 1 Technical Report template 2024  </w:t>
      </w:r>
    </w:p>
    <w:p w14:paraId="4485525F" w14:textId="77777777" w:rsidR="003A6C34" w:rsidRPr="007022D5" w:rsidRDefault="0058320A">
      <w:pPr>
        <w:spacing w:after="0" w:line="240" w:lineRule="auto"/>
        <w:jc w:val="center"/>
        <w:rPr>
          <w:b/>
          <w:sz w:val="32"/>
          <w:szCs w:val="32"/>
        </w:rPr>
      </w:pPr>
      <w:r w:rsidRPr="007022D5">
        <w:rPr>
          <w:b/>
          <w:sz w:val="32"/>
          <w:szCs w:val="32"/>
        </w:rPr>
        <w:t>INITIATIVES</w:t>
      </w:r>
    </w:p>
    <w:p w14:paraId="3BB1F353" w14:textId="77777777" w:rsidR="003A6C34" w:rsidRPr="007022D5" w:rsidRDefault="0058320A">
      <w:pPr>
        <w:spacing w:after="0" w:line="240" w:lineRule="auto"/>
        <w:jc w:val="center"/>
        <w:rPr>
          <w:b/>
          <w:sz w:val="32"/>
          <w:szCs w:val="32"/>
        </w:rPr>
      </w:pPr>
      <w:r w:rsidRPr="007022D5">
        <w:rPr>
          <w:b/>
          <w:sz w:val="32"/>
          <w:szCs w:val="32"/>
        </w:rPr>
        <w:t xml:space="preserve">Annual Initiative-level report  </w:t>
      </w:r>
    </w:p>
    <w:p w14:paraId="672A6659" w14:textId="77777777" w:rsidR="003A6C34" w:rsidRPr="007022D5" w:rsidRDefault="003A6C34">
      <w:pPr>
        <w:spacing w:after="0" w:line="240" w:lineRule="auto"/>
        <w:jc w:val="both"/>
        <w:rPr>
          <w:b/>
          <w:u w:val="single"/>
        </w:rPr>
      </w:pPr>
    </w:p>
    <w:p w14:paraId="0A37501D" w14:textId="77777777" w:rsidR="003A6C34" w:rsidRPr="007022D5" w:rsidRDefault="003A6C34">
      <w:pPr>
        <w:spacing w:after="0" w:line="240" w:lineRule="auto"/>
        <w:jc w:val="both"/>
        <w:rPr>
          <w:b/>
          <w:u w:val="single"/>
        </w:rPr>
      </w:pPr>
    </w:p>
    <w:p w14:paraId="5DAB6C7B" w14:textId="77777777" w:rsidR="003A6C34" w:rsidRPr="007022D5" w:rsidRDefault="003A6C34">
      <w:pPr>
        <w:spacing w:after="0" w:line="240" w:lineRule="auto"/>
        <w:jc w:val="both"/>
        <w:rPr>
          <w:b/>
          <w:u w:val="single"/>
        </w:rPr>
      </w:pPr>
    </w:p>
    <w:p w14:paraId="60061E4C" w14:textId="77777777" w:rsidR="003A6C34" w:rsidRPr="007022D5" w:rsidRDefault="003A6C34">
      <w:pPr>
        <w:spacing w:after="0" w:line="240" w:lineRule="auto"/>
        <w:jc w:val="both"/>
        <w:rPr>
          <w:b/>
          <w:u w:val="single"/>
        </w:rPr>
      </w:pPr>
    </w:p>
    <w:p w14:paraId="44EAFD9C" w14:textId="77777777" w:rsidR="003A6C34" w:rsidRPr="007022D5" w:rsidRDefault="003A6C34">
      <w:pPr>
        <w:spacing w:after="0" w:line="240" w:lineRule="auto"/>
        <w:jc w:val="both"/>
        <w:rPr>
          <w:b/>
          <w:u w:val="single"/>
        </w:rPr>
      </w:pPr>
    </w:p>
    <w:p w14:paraId="4B94D5A5" w14:textId="77777777" w:rsidR="003A6C34" w:rsidRPr="007022D5" w:rsidRDefault="003A6C34">
      <w:pPr>
        <w:spacing w:after="0" w:line="240" w:lineRule="auto"/>
        <w:jc w:val="both"/>
      </w:pPr>
    </w:p>
    <w:p w14:paraId="3DEEC669" w14:textId="77777777" w:rsidR="003A6C34" w:rsidRPr="007022D5" w:rsidRDefault="0058320A">
      <w:pPr>
        <w:rPr>
          <w:b/>
          <w:sz w:val="44"/>
          <w:szCs w:val="44"/>
          <w:u w:val="single"/>
        </w:rPr>
      </w:pPr>
      <w:r w:rsidRPr="007022D5">
        <w:br w:type="page"/>
      </w:r>
    </w:p>
    <w:p w14:paraId="2EACD2F6" w14:textId="77777777" w:rsidR="003A6C34" w:rsidRPr="007022D5" w:rsidRDefault="0058320A">
      <w:pPr>
        <w:spacing w:after="0" w:line="240" w:lineRule="auto"/>
        <w:jc w:val="center"/>
      </w:pPr>
      <w:r w:rsidRPr="007022D5">
        <w:rPr>
          <w:b/>
          <w:sz w:val="44"/>
          <w:szCs w:val="44"/>
          <w:u w:val="single"/>
        </w:rPr>
        <w:t>TEMPLATE</w:t>
      </w:r>
    </w:p>
    <w:p w14:paraId="3656B9AB" w14:textId="77777777" w:rsidR="003A6C34" w:rsidRPr="007022D5" w:rsidRDefault="003A6C34">
      <w:pPr>
        <w:pBdr>
          <w:top w:val="nil"/>
          <w:left w:val="nil"/>
          <w:bottom w:val="nil"/>
          <w:right w:val="nil"/>
          <w:between w:val="nil"/>
        </w:pBdr>
        <w:spacing w:after="0" w:line="240" w:lineRule="auto"/>
        <w:ind w:left="714"/>
        <w:jc w:val="both"/>
        <w:rPr>
          <w:rFonts w:ascii="Times New Roman" w:eastAsia="Times New Roman" w:hAnsi="Times New Roman" w:cs="Times New Roman"/>
          <w:b/>
          <w:color w:val="000000"/>
          <w:sz w:val="24"/>
          <w:szCs w:val="24"/>
          <w:highlight w:val="lightGray"/>
        </w:rPr>
      </w:pPr>
    </w:p>
    <w:p w14:paraId="45FB0818" w14:textId="77777777" w:rsidR="003A6C34" w:rsidRPr="007022D5" w:rsidRDefault="003A6C34">
      <w:pPr>
        <w:rPr>
          <w:b/>
          <w:highlight w:val="lightGray"/>
        </w:rPr>
      </w:pPr>
    </w:p>
    <w:p w14:paraId="72E21B6C" w14:textId="77777777" w:rsidR="003A6C34" w:rsidRPr="007022D5" w:rsidRDefault="0058320A">
      <w:pPr>
        <w:rPr>
          <w:b/>
          <w:highlight w:val="lightGray"/>
        </w:rPr>
      </w:pPr>
      <w:r w:rsidRPr="007022D5">
        <w:rPr>
          <w:b/>
          <w:highlight w:val="lightGray"/>
        </w:rPr>
        <w:t>Section 000: Cover page</w:t>
      </w:r>
    </w:p>
    <w:p w14:paraId="5B50F55B" w14:textId="77777777" w:rsidR="003A6C34" w:rsidRPr="007022D5" w:rsidRDefault="0058320A">
      <w:pPr>
        <w:spacing w:after="0"/>
        <w:jc w:val="both"/>
      </w:pPr>
      <w:r w:rsidRPr="007022D5">
        <w:t>This section will be generated by PPU.</w:t>
      </w:r>
    </w:p>
    <w:p w14:paraId="049F31CB" w14:textId="77777777" w:rsidR="003A6C34" w:rsidRPr="007022D5" w:rsidRDefault="003A6C34">
      <w:pPr>
        <w:spacing w:after="0" w:line="240" w:lineRule="auto"/>
        <w:jc w:val="both"/>
      </w:pPr>
    </w:p>
    <w:p w14:paraId="22F48F17" w14:textId="3C9D542B" w:rsidR="003A6C34" w:rsidRPr="007022D5" w:rsidRDefault="4930CE1F">
      <w:pPr>
        <w:spacing w:after="0" w:line="240" w:lineRule="auto"/>
        <w:jc w:val="both"/>
      </w:pPr>
      <w:r w:rsidRPr="007022D5">
        <w:t>Please provide a high-resolution photo (and the photo credit and caption) for the cover.</w:t>
      </w:r>
    </w:p>
    <w:p w14:paraId="2DAC3FCD" w14:textId="77777777" w:rsidR="003A6C34" w:rsidRPr="007022D5" w:rsidRDefault="2D5E10AD" w:rsidP="1549A7A9">
      <w:pPr>
        <w:numPr>
          <w:ilvl w:val="0"/>
          <w:numId w:val="12"/>
        </w:numPr>
        <w:spacing w:after="0" w:line="240" w:lineRule="auto"/>
        <w:jc w:val="both"/>
        <w:rPr>
          <w:i/>
          <w:iCs/>
          <w:color w:val="000000"/>
        </w:rPr>
      </w:pPr>
      <w:r w:rsidRPr="007022D5">
        <w:rPr>
          <w:i/>
          <w:iCs/>
        </w:rPr>
        <w:t>Photos</w:t>
      </w:r>
      <w:r w:rsidRPr="007022D5">
        <w:rPr>
          <w:i/>
          <w:iCs/>
          <w:color w:val="000000" w:themeColor="text1"/>
        </w:rPr>
        <w:t xml:space="preserve"> can be submitted into the </w:t>
      </w:r>
      <w:hyperlink r:id="rId11">
        <w:r w:rsidRPr="007022D5">
          <w:rPr>
            <w:color w:val="1155CC"/>
            <w:u w:val="single"/>
          </w:rPr>
          <w:t>designated Microsoft Teams folder</w:t>
        </w:r>
      </w:hyperlink>
      <w:r w:rsidRPr="007022D5">
        <w:t xml:space="preserve"> </w:t>
      </w:r>
      <w:r w:rsidRPr="007022D5">
        <w:rPr>
          <w:i/>
          <w:iCs/>
          <w:color w:val="000000" w:themeColor="text1"/>
        </w:rPr>
        <w:t xml:space="preserve">available for </w:t>
      </w:r>
      <w:r w:rsidRPr="007022D5">
        <w:rPr>
          <w:i/>
          <w:iCs/>
        </w:rPr>
        <w:t>Initiative files</w:t>
      </w:r>
      <w:r w:rsidRPr="007022D5">
        <w:rPr>
          <w:i/>
          <w:iCs/>
          <w:color w:val="000000" w:themeColor="text1"/>
        </w:rPr>
        <w:t xml:space="preserve">. </w:t>
      </w:r>
    </w:p>
    <w:p w14:paraId="53128261" w14:textId="77777777" w:rsidR="003A6C34" w:rsidRPr="007022D5" w:rsidRDefault="003A6C34">
      <w:pPr>
        <w:spacing w:after="0" w:line="240" w:lineRule="auto"/>
        <w:jc w:val="both"/>
      </w:pPr>
    </w:p>
    <w:p w14:paraId="1BEBA5A6" w14:textId="5A1909E2" w:rsidR="00994FCA" w:rsidRPr="007022D5" w:rsidRDefault="00994FCA">
      <w:pPr>
        <w:spacing w:after="0" w:line="240" w:lineRule="auto"/>
        <w:jc w:val="both"/>
      </w:pPr>
      <w:r w:rsidRPr="007022D5">
        <w:t xml:space="preserve">Photo for cover page: </w:t>
      </w:r>
      <w:hyperlink r:id="rId12" w:history="1">
        <w:r w:rsidR="0000556F" w:rsidRPr="007022D5">
          <w:rPr>
            <w:rStyle w:val="Hyperlink"/>
          </w:rPr>
          <w:t>NPS_K17-NPS</w:t>
        </w:r>
      </w:hyperlink>
    </w:p>
    <w:p w14:paraId="1CD757E1" w14:textId="77777777" w:rsidR="00B223C9" w:rsidRPr="007022D5" w:rsidRDefault="00B223C9">
      <w:pPr>
        <w:spacing w:after="0" w:line="240" w:lineRule="auto"/>
        <w:jc w:val="both"/>
      </w:pPr>
    </w:p>
    <w:p w14:paraId="47B46956" w14:textId="4B671113" w:rsidR="00994FCA" w:rsidRPr="007022D5" w:rsidRDefault="00994FCA">
      <w:pPr>
        <w:spacing w:after="0" w:line="240" w:lineRule="auto"/>
        <w:jc w:val="both"/>
      </w:pPr>
      <w:r w:rsidRPr="007022D5">
        <w:t>Caption</w:t>
      </w:r>
      <w:r w:rsidR="008F5E88" w:rsidRPr="007022D5">
        <w:t xml:space="preserve">: </w:t>
      </w:r>
      <w:r w:rsidR="00A42D9A" w:rsidRPr="007022D5">
        <w:t>NATURE+ collaborated directly with hundreds of farmers</w:t>
      </w:r>
      <w:r w:rsidR="009D4F63" w:rsidRPr="007022D5">
        <w:t>,</w:t>
      </w:r>
      <w:r w:rsidR="00A42D9A" w:rsidRPr="007022D5">
        <w:t xml:space="preserve"> including </w:t>
      </w:r>
      <w:r w:rsidR="7A31F046" w:rsidRPr="007022D5">
        <w:t xml:space="preserve">Elizabeth Omusiele, </w:t>
      </w:r>
      <w:del w:id="0" w:author="Davis, Claire (IFPRI)" w:date="2025-04-01T16:51:00Z" w16du:dateUtc="2025-04-01T20:51:00Z">
        <w:r w:rsidR="00A42D9A" w:rsidRPr="007022D5" w:rsidDel="00190CB7">
          <w:delText xml:space="preserve">featured </w:delText>
        </w:r>
      </w:del>
      <w:ins w:id="1" w:author="Davis, Claire (IFPRI)" w:date="2025-04-01T16:51:00Z" w16du:dateUtc="2025-04-01T20:51:00Z">
        <w:r w:rsidR="00190CB7" w:rsidRPr="007022D5">
          <w:t xml:space="preserve">who was </w:t>
        </w:r>
      </w:ins>
      <w:r w:rsidR="009D4F63" w:rsidRPr="007022D5">
        <w:t>photographed</w:t>
      </w:r>
      <w:r w:rsidR="00A42D9A" w:rsidRPr="007022D5">
        <w:t xml:space="preserve"> </w:t>
      </w:r>
      <w:r w:rsidR="3B223FCE" w:rsidRPr="007022D5">
        <w:t xml:space="preserve">at her farm in Lyanaginga Village in Kenya's Vihiga County. </w:t>
      </w:r>
      <w:r w:rsidR="00A42D9A" w:rsidRPr="007022D5">
        <w:t>To increase</w:t>
      </w:r>
      <w:r w:rsidR="009D4F63" w:rsidRPr="007022D5">
        <w:t xml:space="preserve"> her land’s</w:t>
      </w:r>
      <w:r w:rsidR="00A42D9A" w:rsidRPr="007022D5">
        <w:t xml:space="preserve"> agrobiodiversity, Omusiele plant</w:t>
      </w:r>
      <w:ins w:id="2" w:author="Davis, Claire (IFPRI)" w:date="2025-04-01T16:51:00Z" w16du:dateUtc="2025-04-01T20:51:00Z">
        <w:r w:rsidR="00190CB7" w:rsidRPr="007022D5">
          <w:t>ed</w:t>
        </w:r>
      </w:ins>
      <w:del w:id="3" w:author="Davis, Claire (IFPRI)" w:date="2025-04-01T16:51:00Z" w16du:dateUtc="2025-04-01T20:51:00Z">
        <w:r w:rsidR="00A42D9A" w:rsidRPr="007022D5" w:rsidDel="00190CB7">
          <w:delText>s</w:delText>
        </w:r>
      </w:del>
      <w:r w:rsidR="0067441F" w:rsidRPr="007022D5">
        <w:t xml:space="preserve"> local crop varieties</w:t>
      </w:r>
      <w:r w:rsidR="00C7771D" w:rsidRPr="007022D5">
        <w:t>,</w:t>
      </w:r>
      <w:r w:rsidR="0067441F" w:rsidRPr="007022D5">
        <w:t xml:space="preserve"> including</w:t>
      </w:r>
      <w:r w:rsidR="00C7771D" w:rsidRPr="007022D5">
        <w:t xml:space="preserve"> amaranth, arrowroot, black nightshade, cowpea</w:t>
      </w:r>
      <w:r w:rsidR="00AF34CD" w:rsidRPr="007022D5">
        <w:t xml:space="preserve">, jut mallow, and passion fruit. The artwork is part of a series developed by The Lexicon, which documented </w:t>
      </w:r>
      <w:r w:rsidR="003D3A4E" w:rsidRPr="007022D5">
        <w:t>NATURE+ activities and developed a website to map the Initiative’s environmental and social benefits.</w:t>
      </w:r>
      <w:r w:rsidR="00AF34CD" w:rsidRPr="007022D5">
        <w:t xml:space="preserve"> </w:t>
      </w:r>
    </w:p>
    <w:p w14:paraId="228FD8B8" w14:textId="0EF9A38C" w:rsidR="22EC7CD1" w:rsidRPr="007022D5" w:rsidRDefault="22EC7CD1" w:rsidP="22EC7CD1">
      <w:pPr>
        <w:spacing w:after="0" w:line="240" w:lineRule="auto"/>
        <w:jc w:val="both"/>
      </w:pPr>
    </w:p>
    <w:p w14:paraId="6F274830" w14:textId="49081BF4" w:rsidR="22EC7CD1" w:rsidRPr="007022D5" w:rsidRDefault="22EC7CD1" w:rsidP="22EC7CD1">
      <w:pPr>
        <w:spacing w:after="0" w:line="240" w:lineRule="auto"/>
        <w:jc w:val="both"/>
      </w:pPr>
    </w:p>
    <w:p w14:paraId="3420A301" w14:textId="0EC0B57C" w:rsidR="00994FCA" w:rsidRPr="007022D5" w:rsidRDefault="00994FCA">
      <w:pPr>
        <w:spacing w:after="0" w:line="240" w:lineRule="auto"/>
        <w:jc w:val="both"/>
      </w:pPr>
      <w:r w:rsidRPr="007022D5">
        <w:t>Cre</w:t>
      </w:r>
      <w:r w:rsidR="445E00B0" w:rsidRPr="007022D5">
        <w:t>dit</w:t>
      </w:r>
      <w:r w:rsidRPr="007022D5">
        <w:t xml:space="preserve">: </w:t>
      </w:r>
      <w:r w:rsidR="00564261" w:rsidRPr="007022D5">
        <w:t>Artwork</w:t>
      </w:r>
      <w:r w:rsidR="00F26E27" w:rsidRPr="007022D5">
        <w:t xml:space="preserve"> by </w:t>
      </w:r>
      <w:r w:rsidR="00564261" w:rsidRPr="007022D5">
        <w:t>Douglas Gayeton</w:t>
      </w:r>
      <w:r w:rsidR="00F26E27" w:rsidRPr="007022D5">
        <w:t>/The Lexicon</w:t>
      </w:r>
      <w:r w:rsidR="00B223C9" w:rsidRPr="007022D5">
        <w:t xml:space="preserve"> Non-commercial use allowed with attribution.</w:t>
      </w:r>
    </w:p>
    <w:p w14:paraId="62486C05" w14:textId="6B5EC92D" w:rsidR="003A6C34" w:rsidRPr="007022D5" w:rsidRDefault="003A6C34">
      <w:pPr>
        <w:spacing w:after="0" w:line="240" w:lineRule="auto"/>
        <w:jc w:val="both"/>
        <w:rPr>
          <w:b/>
          <w:highlight w:val="lightGray"/>
        </w:rPr>
      </w:pPr>
    </w:p>
    <w:p w14:paraId="2D7FA4F7" w14:textId="77777777" w:rsidR="003A6C34" w:rsidRPr="007022D5" w:rsidRDefault="2D5E10AD" w:rsidP="1549A7A9">
      <w:pPr>
        <w:spacing w:after="0" w:line="240" w:lineRule="auto"/>
        <w:jc w:val="both"/>
        <w:rPr>
          <w:b/>
          <w:bCs/>
          <w:highlight w:val="lightGray"/>
        </w:rPr>
      </w:pPr>
      <w:r w:rsidRPr="007022D5">
        <w:rPr>
          <w:b/>
          <w:bCs/>
          <w:highlight w:val="lightGray"/>
        </w:rPr>
        <w:t>Section 00: Copyright information, citation details, disclaimers and acknowledgements</w:t>
      </w:r>
    </w:p>
    <w:p w14:paraId="4101652C" w14:textId="77777777" w:rsidR="003A6C34" w:rsidRPr="007022D5" w:rsidRDefault="003A6C34">
      <w:pPr>
        <w:spacing w:after="0" w:line="240" w:lineRule="auto"/>
        <w:jc w:val="both"/>
        <w:rPr>
          <w:b/>
          <w:highlight w:val="lightGray"/>
        </w:rPr>
      </w:pPr>
    </w:p>
    <w:p w14:paraId="2A32978E" w14:textId="77777777" w:rsidR="003A6C34" w:rsidRPr="007022D5" w:rsidRDefault="0058320A">
      <w:pPr>
        <w:spacing w:after="0"/>
        <w:jc w:val="both"/>
      </w:pPr>
      <w:r w:rsidRPr="007022D5">
        <w:t>This section will be generated by PPU.</w:t>
      </w:r>
    </w:p>
    <w:p w14:paraId="4B99056E" w14:textId="77777777" w:rsidR="003A6C34" w:rsidRPr="007022D5" w:rsidRDefault="003A6C34">
      <w:pPr>
        <w:spacing w:after="0" w:line="240" w:lineRule="auto"/>
        <w:jc w:val="both"/>
        <w:rPr>
          <w:b/>
          <w:highlight w:val="lightGray"/>
        </w:rPr>
      </w:pPr>
    </w:p>
    <w:p w14:paraId="1299C43A" w14:textId="77777777" w:rsidR="003A6C34" w:rsidRPr="007022D5" w:rsidRDefault="003A6C34">
      <w:pPr>
        <w:spacing w:after="0" w:line="240" w:lineRule="auto"/>
        <w:jc w:val="both"/>
        <w:rPr>
          <w:b/>
          <w:highlight w:val="lightGray"/>
        </w:rPr>
      </w:pPr>
    </w:p>
    <w:p w14:paraId="3735CF94" w14:textId="77777777" w:rsidR="003A6C34" w:rsidRPr="007022D5" w:rsidRDefault="0058320A">
      <w:pPr>
        <w:spacing w:after="0" w:line="240" w:lineRule="auto"/>
        <w:jc w:val="both"/>
        <w:rPr>
          <w:b/>
          <w:highlight w:val="lightGray"/>
        </w:rPr>
      </w:pPr>
      <w:r w:rsidRPr="007022D5">
        <w:rPr>
          <w:b/>
          <w:highlight w:val="lightGray"/>
        </w:rPr>
        <w:t>Table of contents</w:t>
      </w:r>
    </w:p>
    <w:p w14:paraId="4DDBEF00" w14:textId="77777777" w:rsidR="003A6C34" w:rsidRPr="007022D5" w:rsidRDefault="003A6C34">
      <w:pPr>
        <w:spacing w:after="0" w:line="240" w:lineRule="auto"/>
        <w:jc w:val="both"/>
        <w:rPr>
          <w:b/>
          <w:highlight w:val="lightGray"/>
        </w:rPr>
      </w:pPr>
    </w:p>
    <w:p w14:paraId="435ACE76" w14:textId="77777777" w:rsidR="003A6C34" w:rsidRPr="007022D5" w:rsidRDefault="0058320A">
      <w:pPr>
        <w:spacing w:after="0"/>
        <w:jc w:val="both"/>
      </w:pPr>
      <w:r w:rsidRPr="007022D5">
        <w:t>This section will be generated by PPU.</w:t>
      </w:r>
    </w:p>
    <w:p w14:paraId="3461D779" w14:textId="77777777" w:rsidR="003A6C34" w:rsidRPr="007022D5" w:rsidRDefault="003A6C34"/>
    <w:p w14:paraId="5ED4DB81" w14:textId="77777777" w:rsidR="003A6C34" w:rsidRPr="007022D5" w:rsidRDefault="0058320A">
      <w:pPr>
        <w:spacing w:after="0" w:line="240" w:lineRule="auto"/>
        <w:jc w:val="both"/>
        <w:rPr>
          <w:b/>
          <w:highlight w:val="lightGray"/>
        </w:rPr>
      </w:pPr>
      <w:r w:rsidRPr="007022D5">
        <w:rPr>
          <w:b/>
          <w:highlight w:val="lightGray"/>
        </w:rPr>
        <w:t>Section 0: CGIAR Technical Reporting 2024</w:t>
      </w:r>
    </w:p>
    <w:p w14:paraId="3CF2D8B6" w14:textId="77777777" w:rsidR="003A6C34" w:rsidRPr="007022D5" w:rsidRDefault="003A6C34">
      <w:pPr>
        <w:spacing w:after="0" w:line="240" w:lineRule="auto"/>
        <w:jc w:val="both"/>
      </w:pPr>
    </w:p>
    <w:p w14:paraId="6289F63A" w14:textId="77777777" w:rsidR="003A6C34" w:rsidRPr="007022D5" w:rsidRDefault="0058320A">
      <w:pPr>
        <w:spacing w:after="0" w:line="240" w:lineRule="auto"/>
        <w:jc w:val="both"/>
      </w:pPr>
      <w:r w:rsidRPr="007022D5">
        <w:t xml:space="preserve">This section will be generated by PPU. It will include standard text on 2024 CGIAR Technical Reporting and an updated tech reporting diagram. </w:t>
      </w:r>
    </w:p>
    <w:p w14:paraId="0FB78278" w14:textId="77777777" w:rsidR="003A6C34" w:rsidRPr="007022D5" w:rsidRDefault="003A6C34">
      <w:pPr>
        <w:spacing w:after="0" w:line="240" w:lineRule="auto"/>
      </w:pPr>
    </w:p>
    <w:p w14:paraId="1FC39945" w14:textId="77777777" w:rsidR="003A6C34" w:rsidRPr="007022D5" w:rsidRDefault="003A6C34">
      <w:pPr>
        <w:spacing w:after="0" w:line="240" w:lineRule="auto"/>
        <w:jc w:val="both"/>
        <w:rPr>
          <w:b/>
          <w:highlight w:val="lightGray"/>
        </w:rPr>
      </w:pPr>
    </w:p>
    <w:p w14:paraId="0562CB0E" w14:textId="77777777" w:rsidR="003A6C34" w:rsidRPr="007022D5" w:rsidRDefault="003A6C34">
      <w:pPr>
        <w:spacing w:after="0" w:line="240" w:lineRule="auto"/>
        <w:jc w:val="both"/>
        <w:rPr>
          <w:b/>
          <w:highlight w:val="lightGray"/>
        </w:rPr>
      </w:pPr>
    </w:p>
    <w:p w14:paraId="34CE0A41" w14:textId="77777777" w:rsidR="003A6C34" w:rsidRPr="007022D5" w:rsidRDefault="0058320A">
      <w:pPr>
        <w:rPr>
          <w:b/>
          <w:highlight w:val="lightGray"/>
        </w:rPr>
      </w:pPr>
      <w:r w:rsidRPr="007022D5">
        <w:br w:type="page"/>
      </w:r>
    </w:p>
    <w:p w14:paraId="2A91B557" w14:textId="77777777" w:rsidR="003A6C34" w:rsidRPr="007022D5" w:rsidRDefault="2D5E10AD" w:rsidP="1549A7A9">
      <w:pPr>
        <w:spacing w:after="0" w:line="240" w:lineRule="auto"/>
        <w:jc w:val="both"/>
        <w:rPr>
          <w:b/>
          <w:bCs/>
        </w:rPr>
      </w:pPr>
      <w:r w:rsidRPr="007022D5">
        <w:rPr>
          <w:b/>
          <w:bCs/>
          <w:highlight w:val="lightGray"/>
        </w:rPr>
        <w:t xml:space="preserve">Section 1: Fact sheet, executive summary and budget </w:t>
      </w:r>
    </w:p>
    <w:p w14:paraId="62EBF3C5" w14:textId="77777777" w:rsidR="003A6C34" w:rsidRPr="007022D5" w:rsidRDefault="003A6C34">
      <w:pPr>
        <w:spacing w:after="0" w:line="240" w:lineRule="auto"/>
        <w:jc w:val="both"/>
        <w:rPr>
          <w:b/>
        </w:rPr>
      </w:pPr>
    </w:p>
    <w:p w14:paraId="1814055C" w14:textId="77777777" w:rsidR="003A6C34" w:rsidRPr="007022D5" w:rsidRDefault="0058320A">
      <w:pPr>
        <w:spacing w:after="0" w:line="240" w:lineRule="auto"/>
        <w:jc w:val="both"/>
      </w:pPr>
      <w:r w:rsidRPr="007022D5">
        <w:t>Max. length: 2 pages (including Initiative budget)</w:t>
      </w:r>
    </w:p>
    <w:p w14:paraId="74D6742D" w14:textId="42C53055" w:rsidR="54A2C1E2" w:rsidRPr="007022D5" w:rsidRDefault="54A2C1E2" w:rsidP="54A2C1E2">
      <w:pPr>
        <w:spacing w:after="0" w:line="240" w:lineRule="auto"/>
        <w:jc w:val="both"/>
      </w:pP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1448"/>
        <w:gridCol w:w="7912"/>
      </w:tblGrid>
      <w:tr w:rsidR="54A2C1E2" w:rsidRPr="007022D5" w14:paraId="33C91B79" w14:textId="77777777" w:rsidTr="22EC7CD1">
        <w:trPr>
          <w:trHeight w:val="300"/>
        </w:trPr>
        <w:tc>
          <w:tcPr>
            <w:tcW w:w="93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50" w:type="dxa"/>
              <w:left w:w="150" w:type="dxa"/>
              <w:bottom w:w="150" w:type="dxa"/>
              <w:right w:w="150" w:type="dxa"/>
            </w:tcMar>
            <w:vAlign w:val="center"/>
          </w:tcPr>
          <w:p w14:paraId="6738DC48" w14:textId="767486F0" w:rsidR="54A2C1E2" w:rsidRPr="007022D5" w:rsidRDefault="54A2C1E2" w:rsidP="54A2C1E2">
            <w:pPr>
              <w:spacing w:after="0"/>
              <w:jc w:val="center"/>
            </w:pPr>
            <w:r w:rsidRPr="007022D5">
              <w:rPr>
                <w:rFonts w:ascii="Arial" w:eastAsia="Arial" w:hAnsi="Arial" w:cs="Arial"/>
                <w:b/>
                <w:bCs/>
                <w:color w:val="000000" w:themeColor="text1"/>
                <w:sz w:val="21"/>
                <w:szCs w:val="21"/>
              </w:rPr>
              <w:t>Fact sheet</w:t>
            </w:r>
          </w:p>
        </w:tc>
      </w:tr>
      <w:tr w:rsidR="54A2C1E2" w:rsidRPr="007022D5" w14:paraId="0F89ACBB"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6192001B" w14:textId="6C28BA42" w:rsidR="54A2C1E2" w:rsidRPr="007022D5" w:rsidRDefault="54A2C1E2" w:rsidP="54A2C1E2">
            <w:pPr>
              <w:spacing w:after="0"/>
            </w:pPr>
            <w:r w:rsidRPr="007022D5">
              <w:rPr>
                <w:rFonts w:ascii="Arial" w:eastAsia="Arial" w:hAnsi="Arial" w:cs="Arial"/>
                <w:b/>
                <w:bCs/>
                <w:color w:val="000000" w:themeColor="text1"/>
                <w:sz w:val="21"/>
                <w:szCs w:val="21"/>
              </w:rPr>
              <w:t>Initiative name</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47E153B0" w14:textId="17CDB4DC" w:rsidR="54A2C1E2" w:rsidRPr="007022D5" w:rsidRDefault="54A2C1E2" w:rsidP="54A2C1E2">
            <w:pPr>
              <w:spacing w:after="0"/>
            </w:pPr>
            <w:r w:rsidRPr="007022D5">
              <w:rPr>
                <w:rFonts w:ascii="Arial" w:eastAsia="Arial" w:hAnsi="Arial" w:cs="Arial"/>
                <w:color w:val="000000" w:themeColor="text1"/>
                <w:sz w:val="21"/>
                <w:szCs w:val="21"/>
              </w:rPr>
              <w:t>Nature-Positive Solutions for Shifting Agrifood Systems to More Resilient and Sustainable Pathways</w:t>
            </w:r>
          </w:p>
        </w:tc>
      </w:tr>
      <w:tr w:rsidR="54A2C1E2" w:rsidRPr="007022D5" w14:paraId="493585EB"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2564AAF8" w14:textId="4767F06F" w:rsidR="54A2C1E2" w:rsidRPr="007022D5" w:rsidRDefault="54A2C1E2" w:rsidP="54A2C1E2">
            <w:pPr>
              <w:spacing w:after="0"/>
            </w:pPr>
            <w:r w:rsidRPr="007022D5">
              <w:rPr>
                <w:rFonts w:ascii="Arial" w:eastAsia="Arial" w:hAnsi="Arial" w:cs="Arial"/>
                <w:b/>
                <w:bCs/>
                <w:color w:val="000000" w:themeColor="text1"/>
                <w:sz w:val="21"/>
                <w:szCs w:val="21"/>
              </w:rPr>
              <w:t>Initiative short name</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195582E5" w14:textId="5736E860" w:rsidR="54A2C1E2" w:rsidRPr="007022D5" w:rsidRDefault="54A2C1E2" w:rsidP="54A2C1E2">
            <w:pPr>
              <w:spacing w:after="0"/>
            </w:pPr>
            <w:r w:rsidRPr="007022D5">
              <w:rPr>
                <w:rFonts w:ascii="Arial" w:eastAsia="Arial" w:hAnsi="Arial" w:cs="Arial"/>
                <w:color w:val="000000" w:themeColor="text1"/>
                <w:sz w:val="21"/>
                <w:szCs w:val="21"/>
              </w:rPr>
              <w:t>Nature-Positive Solutions</w:t>
            </w:r>
          </w:p>
        </w:tc>
      </w:tr>
      <w:tr w:rsidR="54A2C1E2" w:rsidRPr="007022D5" w14:paraId="397C6000"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67A94801" w14:textId="111009C3" w:rsidR="54A2C1E2" w:rsidRPr="007022D5" w:rsidRDefault="54A2C1E2" w:rsidP="54A2C1E2">
            <w:pPr>
              <w:spacing w:after="0"/>
            </w:pPr>
            <w:r w:rsidRPr="007022D5">
              <w:rPr>
                <w:rFonts w:ascii="Arial" w:eastAsia="Arial" w:hAnsi="Arial" w:cs="Arial"/>
                <w:b/>
                <w:bCs/>
                <w:color w:val="000000" w:themeColor="text1"/>
                <w:sz w:val="21"/>
                <w:szCs w:val="21"/>
              </w:rPr>
              <w:t>Initiative lead</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155C6578" w14:textId="089D7023" w:rsidR="54A2C1E2" w:rsidRPr="007022D5" w:rsidRDefault="54A2C1E2" w:rsidP="54A2C1E2">
            <w:pPr>
              <w:spacing w:after="0"/>
            </w:pPr>
            <w:r w:rsidRPr="007022D5">
              <w:rPr>
                <w:rFonts w:ascii="Arial" w:eastAsia="Arial" w:hAnsi="Arial" w:cs="Arial"/>
                <w:color w:val="000000" w:themeColor="text1"/>
                <w:sz w:val="21"/>
                <w:szCs w:val="21"/>
              </w:rPr>
              <w:t xml:space="preserve">Carlo Fadda - </w:t>
            </w:r>
            <w:hyperlink r:id="rId13">
              <w:r w:rsidRPr="007022D5">
                <w:rPr>
                  <w:rStyle w:val="Hyperlink"/>
                  <w:rFonts w:ascii="Arial" w:eastAsia="Arial" w:hAnsi="Arial" w:cs="Arial"/>
                  <w:sz w:val="21"/>
                  <w:szCs w:val="21"/>
                </w:rPr>
                <w:t>c.fadda@cgiar.org</w:t>
              </w:r>
            </w:hyperlink>
          </w:p>
        </w:tc>
      </w:tr>
      <w:tr w:rsidR="54A2C1E2" w:rsidRPr="007022D5" w14:paraId="1CAF3FDA"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595035DC" w14:textId="2B050F20" w:rsidR="54A2C1E2" w:rsidRPr="007022D5" w:rsidRDefault="54A2C1E2" w:rsidP="54A2C1E2">
            <w:pPr>
              <w:spacing w:after="0"/>
            </w:pPr>
            <w:r w:rsidRPr="007022D5">
              <w:rPr>
                <w:rFonts w:ascii="Arial" w:eastAsia="Arial" w:hAnsi="Arial" w:cs="Arial"/>
                <w:b/>
                <w:bCs/>
                <w:color w:val="000000" w:themeColor="text1"/>
                <w:sz w:val="21"/>
                <w:szCs w:val="21"/>
              </w:rPr>
              <w:t>Initiative Co-lead</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31F47F22" w14:textId="66CC638B" w:rsidR="54A2C1E2" w:rsidRPr="007022D5" w:rsidRDefault="12D04C98" w:rsidP="22EC7CD1">
            <w:pPr>
              <w:spacing w:after="0"/>
            </w:pPr>
            <w:r w:rsidRPr="007022D5">
              <w:rPr>
                <w:rFonts w:ascii="Arial" w:eastAsia="Arial" w:hAnsi="Arial" w:cs="Arial"/>
                <w:color w:val="000000" w:themeColor="text1"/>
                <w:sz w:val="21"/>
                <w:szCs w:val="21"/>
              </w:rPr>
              <w:t xml:space="preserve">Solomie Gebrezgabher - </w:t>
            </w:r>
            <w:hyperlink r:id="rId14">
              <w:r w:rsidRPr="007022D5">
                <w:rPr>
                  <w:rStyle w:val="Hyperlink"/>
                  <w:rFonts w:ascii="Arial" w:eastAsia="Arial" w:hAnsi="Arial" w:cs="Arial"/>
                  <w:sz w:val="21"/>
                  <w:szCs w:val="21"/>
                </w:rPr>
                <w:t>s.Gebrezgabher@cgiar.org</w:t>
              </w:r>
            </w:hyperlink>
          </w:p>
        </w:tc>
      </w:tr>
      <w:tr w:rsidR="54A2C1E2" w:rsidRPr="007022D5" w14:paraId="25274F02"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26BA7AC3" w14:textId="37DD3C98" w:rsidR="54A2C1E2" w:rsidRPr="007022D5" w:rsidRDefault="54A2C1E2" w:rsidP="54A2C1E2">
            <w:pPr>
              <w:spacing w:after="0"/>
            </w:pPr>
            <w:r w:rsidRPr="007022D5">
              <w:rPr>
                <w:rFonts w:ascii="Arial" w:eastAsia="Arial" w:hAnsi="Arial" w:cs="Arial"/>
                <w:b/>
                <w:bCs/>
                <w:color w:val="000000" w:themeColor="text1"/>
                <w:sz w:val="21"/>
                <w:szCs w:val="21"/>
              </w:rPr>
              <w:t>Science Group</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2E6C3F1E" w14:textId="7A119751" w:rsidR="54A2C1E2" w:rsidRPr="007022D5" w:rsidRDefault="54A2C1E2" w:rsidP="54A2C1E2">
            <w:pPr>
              <w:spacing w:after="0"/>
            </w:pPr>
            <w:r w:rsidRPr="007022D5">
              <w:rPr>
                <w:rFonts w:ascii="Arial" w:eastAsia="Arial" w:hAnsi="Arial" w:cs="Arial"/>
                <w:color w:val="000000" w:themeColor="text1"/>
                <w:sz w:val="21"/>
                <w:szCs w:val="21"/>
              </w:rPr>
              <w:t>Resilient Agrifood Systems</w:t>
            </w:r>
          </w:p>
        </w:tc>
      </w:tr>
      <w:tr w:rsidR="54A2C1E2" w:rsidRPr="007022D5" w14:paraId="7FE7808C"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378E8BEB" w14:textId="160953FD" w:rsidR="54A2C1E2" w:rsidRPr="007022D5" w:rsidRDefault="54A2C1E2" w:rsidP="54A2C1E2">
            <w:pPr>
              <w:spacing w:after="0"/>
            </w:pPr>
            <w:r w:rsidRPr="007022D5">
              <w:rPr>
                <w:rFonts w:ascii="Arial" w:eastAsia="Arial" w:hAnsi="Arial" w:cs="Arial"/>
                <w:b/>
                <w:bCs/>
                <w:color w:val="000000" w:themeColor="text1"/>
                <w:sz w:val="21"/>
                <w:szCs w:val="21"/>
              </w:rPr>
              <w:t>Start date</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747F5DC7" w14:textId="1739758C" w:rsidR="54A2C1E2" w:rsidRPr="007022D5" w:rsidRDefault="54A2C1E2" w:rsidP="54A2C1E2">
            <w:pPr>
              <w:spacing w:after="0"/>
            </w:pPr>
            <w:r w:rsidRPr="007022D5">
              <w:rPr>
                <w:rFonts w:ascii="Arial" w:eastAsia="Arial" w:hAnsi="Arial" w:cs="Arial"/>
                <w:color w:val="000000" w:themeColor="text1"/>
                <w:sz w:val="21"/>
                <w:szCs w:val="21"/>
              </w:rPr>
              <w:t>01/04/2022</w:t>
            </w:r>
          </w:p>
        </w:tc>
      </w:tr>
      <w:tr w:rsidR="54A2C1E2" w:rsidRPr="007022D5" w14:paraId="54ECFF1C"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4DB3C041" w14:textId="062883EB" w:rsidR="54A2C1E2" w:rsidRPr="007022D5" w:rsidRDefault="54A2C1E2" w:rsidP="54A2C1E2">
            <w:pPr>
              <w:spacing w:after="0"/>
            </w:pPr>
            <w:r w:rsidRPr="007022D5">
              <w:rPr>
                <w:rFonts w:ascii="Arial" w:eastAsia="Arial" w:hAnsi="Arial" w:cs="Arial"/>
                <w:b/>
                <w:bCs/>
                <w:color w:val="000000" w:themeColor="text1"/>
                <w:sz w:val="21"/>
                <w:szCs w:val="21"/>
              </w:rPr>
              <w:t>End date</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64EBDD01" w14:textId="576F5001" w:rsidR="54A2C1E2" w:rsidRPr="007022D5" w:rsidRDefault="54A2C1E2" w:rsidP="54A2C1E2">
            <w:pPr>
              <w:spacing w:after="0"/>
            </w:pPr>
            <w:r w:rsidRPr="007022D5">
              <w:rPr>
                <w:rFonts w:ascii="Arial" w:eastAsia="Arial" w:hAnsi="Arial" w:cs="Arial"/>
                <w:color w:val="000000" w:themeColor="text1"/>
                <w:sz w:val="21"/>
                <w:szCs w:val="21"/>
              </w:rPr>
              <w:t>31/03/2025</w:t>
            </w:r>
          </w:p>
        </w:tc>
      </w:tr>
      <w:tr w:rsidR="54A2C1E2" w:rsidRPr="007022D5" w14:paraId="6040C496"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6127F679" w14:textId="444851B4" w:rsidR="54A2C1E2" w:rsidRPr="007022D5" w:rsidRDefault="54A2C1E2" w:rsidP="54A2C1E2">
            <w:pPr>
              <w:spacing w:after="0"/>
            </w:pPr>
            <w:r w:rsidRPr="007022D5">
              <w:rPr>
                <w:rFonts w:ascii="Arial" w:eastAsia="Arial" w:hAnsi="Arial" w:cs="Arial"/>
                <w:b/>
                <w:bCs/>
                <w:color w:val="000000" w:themeColor="text1"/>
                <w:sz w:val="21"/>
                <w:szCs w:val="21"/>
              </w:rPr>
              <w:t>Geographic scope</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16AA0FCF" w14:textId="33078A4D" w:rsidR="54A2C1E2" w:rsidRPr="007022D5" w:rsidRDefault="54A2C1E2" w:rsidP="54A2C1E2">
            <w:pPr>
              <w:spacing w:after="0"/>
              <w:rPr>
                <w:rFonts w:ascii="Arial" w:eastAsia="Arial" w:hAnsi="Arial" w:cs="Arial"/>
                <w:b/>
                <w:bCs/>
                <w:color w:val="000000" w:themeColor="text1"/>
                <w:sz w:val="21"/>
                <w:szCs w:val="21"/>
              </w:rPr>
            </w:pPr>
            <w:r w:rsidRPr="007022D5">
              <w:rPr>
                <w:rFonts w:ascii="Arial" w:eastAsia="Arial" w:hAnsi="Arial" w:cs="Arial"/>
                <w:b/>
                <w:bCs/>
                <w:color w:val="000000" w:themeColor="text1"/>
                <w:sz w:val="21"/>
                <w:szCs w:val="21"/>
              </w:rPr>
              <w:t>Regions:</w:t>
            </w:r>
            <w:r w:rsidRPr="007022D5">
              <w:br/>
            </w:r>
          </w:p>
          <w:p w14:paraId="761B90CA" w14:textId="781B5E9A" w:rsidR="54A2C1E2" w:rsidRPr="007022D5" w:rsidRDefault="54A2C1E2" w:rsidP="54A2C1E2">
            <w:pPr>
              <w:spacing w:after="0"/>
            </w:pPr>
            <w:r w:rsidRPr="007022D5">
              <w:rPr>
                <w:rFonts w:ascii="Arial" w:eastAsia="Arial" w:hAnsi="Arial" w:cs="Arial"/>
                <w:i/>
                <w:iCs/>
                <w:color w:val="808080" w:themeColor="background1" w:themeShade="80"/>
                <w:sz w:val="21"/>
                <w:szCs w:val="21"/>
              </w:rPr>
              <w:t>This Initiative does not have regions targeted in the proposal</w:t>
            </w:r>
          </w:p>
          <w:p w14:paraId="55C63DB8" w14:textId="483D29CC" w:rsidR="54A2C1E2" w:rsidRPr="007022D5" w:rsidRDefault="54A2C1E2" w:rsidP="54A2C1E2">
            <w:pPr>
              <w:spacing w:after="0"/>
            </w:pPr>
          </w:p>
          <w:p w14:paraId="139D8173" w14:textId="51983E88" w:rsidR="54A2C1E2" w:rsidRPr="007022D5" w:rsidRDefault="54A2C1E2" w:rsidP="54A2C1E2">
            <w:pPr>
              <w:spacing w:after="0"/>
              <w:rPr>
                <w:rFonts w:ascii="Arial" w:eastAsia="Arial" w:hAnsi="Arial" w:cs="Arial"/>
                <w:color w:val="000000" w:themeColor="text1"/>
                <w:sz w:val="21"/>
                <w:szCs w:val="21"/>
              </w:rPr>
            </w:pPr>
            <w:r w:rsidRPr="007022D5">
              <w:rPr>
                <w:rFonts w:ascii="Arial" w:eastAsia="Arial" w:hAnsi="Arial" w:cs="Arial"/>
                <w:b/>
                <w:bCs/>
                <w:color w:val="000000" w:themeColor="text1"/>
                <w:sz w:val="21"/>
                <w:szCs w:val="21"/>
              </w:rPr>
              <w:t>Countries:</w:t>
            </w:r>
            <w:r w:rsidRPr="007022D5">
              <w:br/>
            </w:r>
            <w:r w:rsidRPr="007022D5">
              <w:rPr>
                <w:rFonts w:ascii="Arial" w:eastAsia="Arial" w:hAnsi="Arial" w:cs="Arial"/>
                <w:color w:val="000000" w:themeColor="text1"/>
                <w:sz w:val="21"/>
                <w:szCs w:val="21"/>
              </w:rPr>
              <w:t>Burkina Faso; Colombia; India; Kenya; The Socialist Republic of Viet Nam</w:t>
            </w:r>
            <w:r w:rsidRPr="007022D5">
              <w:br/>
            </w:r>
          </w:p>
        </w:tc>
      </w:tr>
      <w:tr w:rsidR="54A2C1E2" w:rsidRPr="007022D5" w14:paraId="3A68FB1E"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1F8D95D3" w14:textId="34A12051" w:rsidR="54A2C1E2" w:rsidRPr="007022D5" w:rsidRDefault="54A2C1E2" w:rsidP="54A2C1E2">
            <w:pPr>
              <w:spacing w:after="0"/>
            </w:pPr>
            <w:r w:rsidRPr="007022D5">
              <w:rPr>
                <w:rFonts w:ascii="Arial" w:eastAsia="Arial" w:hAnsi="Arial" w:cs="Arial"/>
                <w:b/>
                <w:bCs/>
                <w:color w:val="000000" w:themeColor="text1"/>
                <w:sz w:val="21"/>
                <w:szCs w:val="21"/>
              </w:rPr>
              <w:t>OECD DAC Climate marker Adaptation score*</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7A32024C" w14:textId="59B4F957" w:rsidR="54A2C1E2" w:rsidRPr="007022D5" w:rsidRDefault="519991EB" w:rsidP="54A2C1E2">
            <w:pPr>
              <w:spacing w:after="0"/>
            </w:pPr>
            <w:r w:rsidRPr="007022D5">
              <w:rPr>
                <w:rFonts w:ascii="Arial" w:eastAsia="Arial" w:hAnsi="Arial" w:cs="Arial"/>
                <w:b/>
                <w:bCs/>
                <w:color w:val="000000" w:themeColor="text1"/>
                <w:sz w:val="21"/>
                <w:szCs w:val="21"/>
              </w:rPr>
              <w:t>Score 1</w:t>
            </w:r>
            <w:r w:rsidR="54A2C1E2" w:rsidRPr="007022D5">
              <w:br/>
            </w:r>
            <w:r w:rsidRPr="007022D5">
              <w:rPr>
                <w:rFonts w:ascii="Arial" w:eastAsia="Arial" w:hAnsi="Arial" w:cs="Arial"/>
                <w:color w:val="000000" w:themeColor="text1"/>
                <w:sz w:val="21"/>
                <w:szCs w:val="21"/>
              </w:rPr>
              <w:t>Significant</w:t>
            </w:r>
            <w:ins w:id="4" w:author="Davis, Claire (IFPRI)" w:date="2025-04-01T16:51:00Z" w16du:dateUtc="2025-04-01T20:51:00Z">
              <w:r w:rsidR="00190CB7" w:rsidRPr="007022D5">
                <w:rPr>
                  <w:rFonts w:ascii="Arial" w:eastAsia="Arial" w:hAnsi="Arial" w:cs="Arial"/>
                  <w:color w:val="000000" w:themeColor="text1"/>
                  <w:sz w:val="21"/>
                  <w:szCs w:val="21"/>
                </w:rPr>
                <w:t>:</w:t>
              </w:r>
            </w:ins>
            <w:del w:id="5" w:author="Davis, Claire (IFPRI)" w:date="2025-04-01T16:51:00Z" w16du:dateUtc="2025-04-01T20:51:00Z">
              <w:r w:rsidRPr="007022D5" w:rsidDel="00190CB7">
                <w:rPr>
                  <w:rFonts w:ascii="Arial" w:eastAsia="Arial" w:hAnsi="Arial" w:cs="Arial"/>
                  <w:color w:val="000000" w:themeColor="text1"/>
                  <w:sz w:val="21"/>
                  <w:szCs w:val="21"/>
                </w:rPr>
                <w:delText xml:space="preserve"> -</w:delText>
              </w:r>
            </w:del>
            <w:r w:rsidRPr="007022D5">
              <w:rPr>
                <w:rFonts w:ascii="Arial" w:eastAsia="Arial" w:hAnsi="Arial" w:cs="Arial"/>
                <w:color w:val="000000" w:themeColor="text1"/>
                <w:sz w:val="21"/>
                <w:szCs w:val="21"/>
              </w:rPr>
              <w:t xml:space="preserve"> The activity contributes in a significant way to any of the three CGIAR climate-related strategy objectives – namely, climate mitigation, climate adaptation</w:t>
            </w:r>
            <w:ins w:id="6" w:author="Davis, Claire (IFPRI)" w:date="2025-04-01T16:52:00Z" w16du:dateUtc="2025-04-01T20:52:00Z">
              <w:r w:rsidR="0098563E" w:rsidRPr="007022D5">
                <w:rPr>
                  <w:rFonts w:ascii="Arial" w:eastAsia="Arial" w:hAnsi="Arial" w:cs="Arial"/>
                  <w:color w:val="000000" w:themeColor="text1"/>
                  <w:sz w:val="21"/>
                  <w:szCs w:val="21"/>
                </w:rPr>
                <w:t>,</w:t>
              </w:r>
            </w:ins>
            <w:r w:rsidRPr="007022D5">
              <w:rPr>
                <w:rFonts w:ascii="Arial" w:eastAsia="Arial" w:hAnsi="Arial" w:cs="Arial"/>
                <w:color w:val="000000" w:themeColor="text1"/>
                <w:sz w:val="21"/>
                <w:szCs w:val="21"/>
              </w:rPr>
              <w:t xml:space="preserve"> and climate policy, even though it is not the principal focus of the activity.</w:t>
            </w:r>
          </w:p>
        </w:tc>
      </w:tr>
      <w:tr w:rsidR="54A2C1E2" w:rsidRPr="007022D5" w14:paraId="3569DDDF"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4FC13351" w14:textId="243F71F8" w:rsidR="54A2C1E2" w:rsidRPr="007022D5" w:rsidRDefault="54A2C1E2" w:rsidP="54A2C1E2">
            <w:pPr>
              <w:spacing w:after="0"/>
            </w:pPr>
            <w:r w:rsidRPr="007022D5">
              <w:rPr>
                <w:rFonts w:ascii="Arial" w:eastAsia="Arial" w:hAnsi="Arial" w:cs="Arial"/>
                <w:b/>
                <w:bCs/>
                <w:color w:val="000000" w:themeColor="text1"/>
                <w:sz w:val="21"/>
                <w:szCs w:val="21"/>
              </w:rPr>
              <w:t>OECD DAC Climate marker Mitigation score*</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1AB48D05" w14:textId="31982B91" w:rsidR="54A2C1E2" w:rsidRPr="007022D5" w:rsidRDefault="519991EB" w:rsidP="54A2C1E2">
            <w:pPr>
              <w:spacing w:after="0"/>
            </w:pPr>
            <w:r w:rsidRPr="007022D5">
              <w:rPr>
                <w:rFonts w:ascii="Arial" w:eastAsia="Arial" w:hAnsi="Arial" w:cs="Arial"/>
                <w:b/>
                <w:bCs/>
                <w:color w:val="000000" w:themeColor="text1"/>
                <w:sz w:val="21"/>
                <w:szCs w:val="21"/>
              </w:rPr>
              <w:t>Score 1</w:t>
            </w:r>
            <w:r w:rsidR="54A2C1E2" w:rsidRPr="007022D5">
              <w:br/>
            </w:r>
            <w:r w:rsidRPr="007022D5">
              <w:rPr>
                <w:rFonts w:ascii="Arial" w:eastAsia="Arial" w:hAnsi="Arial" w:cs="Arial"/>
                <w:color w:val="000000" w:themeColor="text1"/>
                <w:sz w:val="21"/>
                <w:szCs w:val="21"/>
              </w:rPr>
              <w:t>Significant</w:t>
            </w:r>
            <w:ins w:id="7" w:author="Davis, Claire (IFPRI)" w:date="2025-04-01T16:51:00Z" w16du:dateUtc="2025-04-01T20:51:00Z">
              <w:r w:rsidR="00190CB7" w:rsidRPr="007022D5">
                <w:rPr>
                  <w:rFonts w:ascii="Arial" w:eastAsia="Arial" w:hAnsi="Arial" w:cs="Arial"/>
                  <w:color w:val="000000" w:themeColor="text1"/>
                  <w:sz w:val="21"/>
                  <w:szCs w:val="21"/>
                </w:rPr>
                <w:t>:</w:t>
              </w:r>
            </w:ins>
            <w:del w:id="8" w:author="Davis, Claire (IFPRI)" w:date="2025-04-01T16:51:00Z" w16du:dateUtc="2025-04-01T20:51:00Z">
              <w:r w:rsidRPr="007022D5" w:rsidDel="00190CB7">
                <w:rPr>
                  <w:rFonts w:ascii="Arial" w:eastAsia="Arial" w:hAnsi="Arial" w:cs="Arial"/>
                  <w:color w:val="000000" w:themeColor="text1"/>
                  <w:sz w:val="21"/>
                  <w:szCs w:val="21"/>
                </w:rPr>
                <w:delText xml:space="preserve"> -</w:delText>
              </w:r>
            </w:del>
            <w:r w:rsidRPr="007022D5">
              <w:rPr>
                <w:rFonts w:ascii="Arial" w:eastAsia="Arial" w:hAnsi="Arial" w:cs="Arial"/>
                <w:color w:val="000000" w:themeColor="text1"/>
                <w:sz w:val="21"/>
                <w:szCs w:val="21"/>
              </w:rPr>
              <w:t xml:space="preserve"> The activity contributes in a significant way to any of the three CGIAR climate-related strategy objectives – namely, climate mitigation, climate adaptation</w:t>
            </w:r>
            <w:ins w:id="9" w:author="Davis, Claire (IFPRI)" w:date="2025-04-01T16:52:00Z" w16du:dateUtc="2025-04-01T20:52:00Z">
              <w:r w:rsidR="0098563E" w:rsidRPr="007022D5">
                <w:rPr>
                  <w:rFonts w:ascii="Arial" w:eastAsia="Arial" w:hAnsi="Arial" w:cs="Arial"/>
                  <w:color w:val="000000" w:themeColor="text1"/>
                  <w:sz w:val="21"/>
                  <w:szCs w:val="21"/>
                </w:rPr>
                <w:t>,</w:t>
              </w:r>
            </w:ins>
            <w:r w:rsidRPr="007022D5">
              <w:rPr>
                <w:rFonts w:ascii="Arial" w:eastAsia="Arial" w:hAnsi="Arial" w:cs="Arial"/>
                <w:color w:val="000000" w:themeColor="text1"/>
                <w:sz w:val="21"/>
                <w:szCs w:val="21"/>
              </w:rPr>
              <w:t xml:space="preserve"> and climate policy, even though it is not the principal focus of the activity.</w:t>
            </w:r>
          </w:p>
        </w:tc>
      </w:tr>
      <w:tr w:rsidR="54A2C1E2" w:rsidRPr="007022D5" w14:paraId="66B21CD3"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35A697FE" w14:textId="10063736" w:rsidR="54A2C1E2" w:rsidRPr="007022D5" w:rsidRDefault="54A2C1E2" w:rsidP="54A2C1E2">
            <w:pPr>
              <w:spacing w:after="0"/>
            </w:pPr>
            <w:r w:rsidRPr="007022D5">
              <w:rPr>
                <w:rFonts w:ascii="Arial" w:eastAsia="Arial" w:hAnsi="Arial" w:cs="Arial"/>
                <w:b/>
                <w:bCs/>
                <w:color w:val="000000" w:themeColor="text1"/>
                <w:sz w:val="21"/>
                <w:szCs w:val="21"/>
              </w:rPr>
              <w:t>OECD DAC Gender equity marker score*</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1948F5DC" w14:textId="29F8A681" w:rsidR="54A2C1E2" w:rsidRPr="007022D5" w:rsidRDefault="519991EB" w:rsidP="54A2C1E2">
            <w:pPr>
              <w:spacing w:after="0"/>
            </w:pPr>
            <w:r w:rsidRPr="007022D5">
              <w:rPr>
                <w:rFonts w:ascii="Arial" w:eastAsia="Arial" w:hAnsi="Arial" w:cs="Arial"/>
                <w:b/>
                <w:bCs/>
                <w:color w:val="000000" w:themeColor="text1"/>
                <w:sz w:val="21"/>
                <w:szCs w:val="21"/>
              </w:rPr>
              <w:t>Score 1A</w:t>
            </w:r>
            <w:r w:rsidR="54A2C1E2" w:rsidRPr="007022D5">
              <w:br/>
            </w:r>
            <w:r w:rsidRPr="007022D5">
              <w:rPr>
                <w:rFonts w:ascii="Arial" w:eastAsia="Arial" w:hAnsi="Arial" w:cs="Arial"/>
                <w:color w:val="000000" w:themeColor="text1"/>
                <w:sz w:val="21"/>
                <w:szCs w:val="21"/>
              </w:rPr>
              <w:t>Gender accommodative/aware: Gender equality is an objective, but not the main one. The Initiative/project includes at least two explicit gender specific outputs and (adequate) funding and resources are available. Data and indicators are disaggregated by gender and analyzed to explain potential gender variations and inequalities.</w:t>
            </w:r>
          </w:p>
        </w:tc>
      </w:tr>
      <w:tr w:rsidR="54A2C1E2" w:rsidRPr="007022D5" w14:paraId="3CC487DE" w14:textId="77777777" w:rsidTr="22EC7CD1">
        <w:trPr>
          <w:trHeight w:val="300"/>
        </w:trPr>
        <w:tc>
          <w:tcPr>
            <w:tcW w:w="1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68FF2424" w14:textId="6A538CE8" w:rsidR="54A2C1E2" w:rsidRPr="007022D5" w:rsidRDefault="54A2C1E2" w:rsidP="54A2C1E2">
            <w:pPr>
              <w:spacing w:after="0"/>
            </w:pPr>
            <w:r w:rsidRPr="007022D5">
              <w:rPr>
                <w:rFonts w:ascii="Arial" w:eastAsia="Arial" w:hAnsi="Arial" w:cs="Arial"/>
                <w:b/>
                <w:bCs/>
                <w:color w:val="000000" w:themeColor="text1"/>
                <w:sz w:val="21"/>
                <w:szCs w:val="21"/>
              </w:rPr>
              <w:t>Links to webpage</w:t>
            </w:r>
          </w:p>
        </w:tc>
        <w:tc>
          <w:tcPr>
            <w:tcW w:w="79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75" w:type="dxa"/>
              <w:left w:w="75" w:type="dxa"/>
              <w:bottom w:w="75" w:type="dxa"/>
              <w:right w:w="75" w:type="dxa"/>
            </w:tcMar>
            <w:vAlign w:val="center"/>
          </w:tcPr>
          <w:p w14:paraId="4D182E2C" w14:textId="7A635F6B" w:rsidR="54A2C1E2" w:rsidRPr="007022D5" w:rsidRDefault="00E36039" w:rsidP="54A2C1E2">
            <w:pPr>
              <w:spacing w:after="0"/>
            </w:pPr>
            <w:hyperlink r:id="rId15">
              <w:r w:rsidR="54A2C1E2" w:rsidRPr="007022D5">
                <w:rPr>
                  <w:rStyle w:val="Hyperlink"/>
                  <w:rFonts w:ascii="Arial" w:eastAsia="Arial" w:hAnsi="Arial" w:cs="Arial"/>
                  <w:color w:val="000000" w:themeColor="text1"/>
                  <w:sz w:val="21"/>
                  <w:szCs w:val="21"/>
                  <w:u w:val="none"/>
                </w:rPr>
                <w:t>https://www.cgiar.org/initiative/12-nature-positive-solutions-enhancing-productivity-and-resilience-safeguarding-the-environment-and-promoting-inclusive-community-growth/</w:t>
              </w:r>
            </w:hyperlink>
          </w:p>
        </w:tc>
      </w:tr>
    </w:tbl>
    <w:p w14:paraId="46FE1507" w14:textId="74352191" w:rsidR="54A2C1E2" w:rsidRPr="007022D5" w:rsidRDefault="54A2C1E2" w:rsidP="54A2C1E2">
      <w:pPr>
        <w:spacing w:after="0" w:line="240" w:lineRule="auto"/>
        <w:jc w:val="both"/>
      </w:pPr>
    </w:p>
    <w:p w14:paraId="6D98A12B" w14:textId="77777777" w:rsidR="003A6C34" w:rsidRPr="007022D5" w:rsidRDefault="003A6C34">
      <w:pPr>
        <w:spacing w:after="0" w:line="240" w:lineRule="auto"/>
        <w:jc w:val="both"/>
      </w:pPr>
    </w:p>
    <w:tbl>
      <w:tblPr>
        <w:tblW w:w="9350" w:type="dxa"/>
        <w:tblBorders>
          <w:top w:val="single" w:sz="4" w:space="0" w:color="F7CBAC"/>
          <w:left w:val="single" w:sz="4" w:space="0" w:color="F7CBAC"/>
          <w:bottom w:val="single" w:sz="4" w:space="0" w:color="F7CBAC"/>
          <w:right w:val="single" w:sz="4" w:space="0" w:color="F7CBAC"/>
          <w:insideH w:val="single" w:sz="4" w:space="0" w:color="F7CBAC"/>
          <w:insideV w:val="single" w:sz="4" w:space="0" w:color="F7CBAC"/>
        </w:tblBorders>
        <w:tblLayout w:type="fixed"/>
        <w:tblLook w:val="0400" w:firstRow="0" w:lastRow="0" w:firstColumn="0" w:lastColumn="0" w:noHBand="0" w:noVBand="1"/>
      </w:tblPr>
      <w:tblGrid>
        <w:gridCol w:w="9350"/>
      </w:tblGrid>
      <w:tr w:rsidR="003A6C34" w:rsidRPr="007022D5" w14:paraId="55FAD0B4" w14:textId="77777777" w:rsidTr="22EC7CD1">
        <w:trPr>
          <w:trHeight w:val="300"/>
        </w:trPr>
        <w:tc>
          <w:tcPr>
            <w:tcW w:w="9350" w:type="dxa"/>
          </w:tcPr>
          <w:p w14:paraId="379642E8" w14:textId="77777777" w:rsidR="003A6C34" w:rsidRPr="007022D5" w:rsidRDefault="0058320A">
            <w:r w:rsidRPr="007022D5">
              <w:rPr>
                <w:vertAlign w:val="superscript"/>
              </w:rPr>
              <w:t>1</w:t>
            </w:r>
            <w:r w:rsidRPr="007022D5">
              <w:t xml:space="preserve">The Organisation for Economic Co-operation and Development (OECD) Development Assistance Committee (DAC) markers refer to the OECD DAC </w:t>
            </w:r>
            <w:hyperlink r:id="rId16">
              <w:r w:rsidRPr="007022D5">
                <w:rPr>
                  <w:color w:val="0563C1"/>
                  <w:u w:val="single"/>
                </w:rPr>
                <w:t>Rio Markers for Climate</w:t>
              </w:r>
            </w:hyperlink>
            <w:r w:rsidRPr="007022D5">
              <w:t xml:space="preserve"> and the </w:t>
            </w:r>
            <w:hyperlink r:id="rId17">
              <w:r w:rsidRPr="007022D5">
                <w:rPr>
                  <w:color w:val="0563C1"/>
                  <w:u w:val="single"/>
                </w:rPr>
                <w:t>gender equality policy marker</w:t>
              </w:r>
            </w:hyperlink>
            <w:r w:rsidRPr="007022D5">
              <w:t xml:space="preserve">. </w:t>
            </w:r>
          </w:p>
          <w:p w14:paraId="32BB949A" w14:textId="77777777" w:rsidR="003A6C34" w:rsidRPr="007022D5" w:rsidRDefault="0058320A">
            <w:r w:rsidRPr="007022D5">
              <w:rPr>
                <w:vertAlign w:val="superscript"/>
              </w:rPr>
              <w:t>2</w:t>
            </w:r>
            <w:r w:rsidRPr="007022D5">
              <w:t xml:space="preserve">For climate adaptation and mitigation, scores are: 0 = Not targeted; 1 = Significant; and 2 = Principal. </w:t>
            </w:r>
          </w:p>
          <w:p w14:paraId="619A3073" w14:textId="77777777" w:rsidR="003A6C34" w:rsidRPr="007022D5" w:rsidRDefault="0058320A">
            <w:r w:rsidRPr="007022D5">
              <w:rPr>
                <w:vertAlign w:val="superscript"/>
              </w:rPr>
              <w:t>3</w:t>
            </w:r>
            <w:r w:rsidRPr="007022D5">
              <w:t xml:space="preserve">The CGIAR GENDER Impact Platform has adapted the OECD gender marker, splitting the 1 score into 1A and 1B. For gender equality, scores are: 0 = Not targeted; 1A = Gender accommodative/aware; 1B = Gender responsive; and 2 = Principal. </w:t>
            </w:r>
          </w:p>
          <w:p w14:paraId="39077541" w14:textId="77777777" w:rsidR="003A6C34" w:rsidRPr="007022D5" w:rsidRDefault="0058320A">
            <w:pPr>
              <w:rPr>
                <w:b/>
              </w:rPr>
            </w:pPr>
            <w:r w:rsidRPr="007022D5">
              <w:t xml:space="preserve">These scores are derived from </w:t>
            </w:r>
            <w:hyperlink r:id="rId18">
              <w:r w:rsidRPr="007022D5">
                <w:rPr>
                  <w:color w:val="0563C1"/>
                  <w:u w:val="single"/>
                </w:rPr>
                <w:t>Initiative proposals</w:t>
              </w:r>
            </w:hyperlink>
            <w:r w:rsidRPr="007022D5">
              <w:t>, and refer to the score given to the Initiative overall based on their proposal.</w:t>
            </w:r>
          </w:p>
        </w:tc>
      </w:tr>
      <w:tr w:rsidR="003A6C34" w:rsidRPr="007022D5" w14:paraId="4F993F7E" w14:textId="77777777" w:rsidTr="22EC7CD1">
        <w:trPr>
          <w:trHeight w:val="300"/>
        </w:trPr>
        <w:tc>
          <w:tcPr>
            <w:tcW w:w="9350" w:type="dxa"/>
          </w:tcPr>
          <w:p w14:paraId="092FCDC7" w14:textId="7BB8AD29" w:rsidR="003A6C34" w:rsidRPr="007022D5" w:rsidRDefault="0058320A" w:rsidP="008272F5">
            <w:r w:rsidRPr="007022D5">
              <w:rPr>
                <w:b/>
                <w:bCs/>
              </w:rPr>
              <w:t>Executive summary</w:t>
            </w:r>
            <w:r w:rsidRPr="007022D5">
              <w:t xml:space="preserve"> </w:t>
            </w:r>
          </w:p>
          <w:p w14:paraId="16FFAC61" w14:textId="3239B269" w:rsidR="003A6C34" w:rsidRPr="007022D5" w:rsidRDefault="001B4F32" w:rsidP="1549A7A9">
            <w:pPr>
              <w:spacing w:before="240" w:after="240" w:line="240" w:lineRule="auto"/>
              <w:jc w:val="both"/>
            </w:pPr>
            <w:ins w:id="10" w:author="Davis, Claire (IFPRI)" w:date="2025-04-01T20:25:00Z" w16du:dateUtc="2025-04-02T00:25:00Z">
              <w:r w:rsidRPr="007022D5">
                <w:t>From</w:t>
              </w:r>
            </w:ins>
            <w:ins w:id="11" w:author="Davis, Claire (IFPRI)" w:date="2025-04-01T20:26:00Z" w16du:dateUtc="2025-04-02T00:26:00Z">
              <w:r w:rsidRPr="007022D5">
                <w:t xml:space="preserve"> 2022 to 2024, t</w:t>
              </w:r>
            </w:ins>
            <w:del w:id="12" w:author="Davis, Claire (IFPRI)" w:date="2025-04-01T20:25:00Z" w16du:dateUtc="2025-04-02T00:25:00Z">
              <w:r w:rsidR="05BB5958" w:rsidRPr="007022D5" w:rsidDel="001B4F32">
                <w:delText>T</w:delText>
              </w:r>
            </w:del>
            <w:r w:rsidR="05BB5958" w:rsidRPr="007022D5">
              <w:t>he Nature-Positive Solutions (Nature+) Initiative</w:t>
            </w:r>
            <w:del w:id="13" w:author="Davis, Claire (IFPRI)" w:date="2025-04-01T20:26:00Z" w16du:dateUtc="2025-04-02T00:26:00Z">
              <w:r w:rsidR="50F83FC8" w:rsidRPr="007022D5" w:rsidDel="001B4F32">
                <w:delText>,</w:delText>
              </w:r>
            </w:del>
            <w:r w:rsidR="50F83FC8" w:rsidRPr="007022D5">
              <w:t xml:space="preserve"> </w:t>
            </w:r>
            <w:del w:id="14" w:author="Davis, Claire (IFPRI)" w:date="2025-04-01T20:26:00Z" w16du:dateUtc="2025-04-02T00:26:00Z">
              <w:r w:rsidR="50F83FC8" w:rsidRPr="007022D5" w:rsidDel="001B4F32">
                <w:delText>in</w:delText>
              </w:r>
              <w:r w:rsidR="05BB5958" w:rsidRPr="007022D5" w:rsidDel="001B4F32">
                <w:delText xml:space="preserve"> 2022–2024, </w:delText>
              </w:r>
            </w:del>
            <w:r w:rsidR="05BB5958" w:rsidRPr="007022D5">
              <w:t xml:space="preserve">delivered significant scientific, policy, and community-level outcomes </w:t>
            </w:r>
            <w:r w:rsidR="09664018" w:rsidRPr="007022D5">
              <w:t>to embed</w:t>
            </w:r>
            <w:r w:rsidR="05BB5958" w:rsidRPr="007022D5">
              <w:t xml:space="preserve"> biodiversity conservation and sustainability</w:t>
            </w:r>
            <w:r w:rsidR="713E67A1" w:rsidRPr="007022D5">
              <w:t xml:space="preserve"> </w:t>
            </w:r>
            <w:r w:rsidR="05BB5958" w:rsidRPr="007022D5">
              <w:t>in agricultural systems. Through a combination of co-created innovations, transdisciplinary research, and multi</w:t>
            </w:r>
            <w:del w:id="15" w:author="Davis, Claire (IFPRI)" w:date="2025-04-01T20:26:00Z" w16du:dateUtc="2025-04-02T00:26:00Z">
              <w:r w:rsidR="05BB5958" w:rsidRPr="007022D5" w:rsidDel="001B4F32">
                <w:delText>-</w:delText>
              </w:r>
            </w:del>
            <w:r w:rsidR="05BB5958" w:rsidRPr="007022D5">
              <w:t>stakeholder partnerships, the Initiative contributed meaningfully to CGIAR's 2022–2024 research portfolio and laid the foundation for broader transformation across food, land, and water systems</w:t>
            </w:r>
            <w:r w:rsidR="668282C5" w:rsidRPr="007022D5">
              <w:t xml:space="preserve"> for CGIAR's Research Portfolio </w:t>
            </w:r>
            <w:ins w:id="16" w:author="Davis, Claire (IFPRI)" w:date="2025-04-01T20:26:00Z" w16du:dateUtc="2025-04-02T00:26:00Z">
              <w:r w:rsidR="00833385" w:rsidRPr="007022D5">
                <w:t xml:space="preserve">for </w:t>
              </w:r>
            </w:ins>
            <w:r w:rsidR="668282C5" w:rsidRPr="007022D5">
              <w:t>2025</w:t>
            </w:r>
            <w:ins w:id="17" w:author="Davis, Claire (IFPRI)" w:date="2025-04-01T20:26:00Z" w16du:dateUtc="2025-04-02T00:26:00Z">
              <w:r w:rsidRPr="007022D5">
                <w:t>–</w:t>
              </w:r>
            </w:ins>
            <w:del w:id="18" w:author="Davis, Claire (IFPRI)" w:date="2025-04-01T20:26:00Z" w16du:dateUtc="2025-04-02T00:26:00Z">
              <w:r w:rsidR="668282C5" w:rsidRPr="007022D5" w:rsidDel="001B4F32">
                <w:delText>-</w:delText>
              </w:r>
            </w:del>
            <w:r w:rsidR="668282C5" w:rsidRPr="007022D5">
              <w:t>2030</w:t>
            </w:r>
            <w:r w:rsidR="05BB5958" w:rsidRPr="007022D5">
              <w:t>.</w:t>
            </w:r>
          </w:p>
          <w:p w14:paraId="7D219C59" w14:textId="1C472E89" w:rsidR="003A6C34" w:rsidRPr="007022D5" w:rsidRDefault="2F16BDAE" w:rsidP="44CA6FC1">
            <w:pPr>
              <w:spacing w:before="240" w:after="240" w:line="240" w:lineRule="auto"/>
              <w:jc w:val="both"/>
              <w:rPr>
                <w:b/>
                <w:bCs/>
              </w:rPr>
            </w:pPr>
            <w:r w:rsidRPr="007022D5">
              <w:rPr>
                <w:b/>
                <w:bCs/>
              </w:rPr>
              <w:t>Key achievements</w:t>
            </w:r>
          </w:p>
          <w:p w14:paraId="557EBC9E" w14:textId="4C36D2C9" w:rsidR="003A6C34" w:rsidRPr="001C2C03" w:rsidRDefault="1B15ADCD" w:rsidP="44CA6FC1">
            <w:pPr>
              <w:spacing w:before="240" w:after="240" w:line="240" w:lineRule="auto"/>
              <w:jc w:val="both"/>
              <w:rPr>
                <w:i/>
                <w:iCs/>
                <w:rPrChange w:id="19" w:author="Davis, Claire (IFPRI)" w:date="2025-04-01T20:43:00Z" w16du:dateUtc="2025-04-02T00:43:00Z">
                  <w:rPr/>
                </w:rPrChange>
              </w:rPr>
            </w:pPr>
            <w:del w:id="20" w:author="Davis, Claire (IFPRI)" w:date="2025-04-01T20:43:00Z" w16du:dateUtc="2025-04-02T00:43:00Z">
              <w:r w:rsidRPr="001C2C03" w:rsidDel="001C2C03">
                <w:rPr>
                  <w:i/>
                  <w:iCs/>
                  <w:rPrChange w:id="21" w:author="Davis, Claire (IFPRI)" w:date="2025-04-01T20:43:00Z" w16du:dateUtc="2025-04-02T00:43:00Z">
                    <w:rPr/>
                  </w:rPrChange>
                </w:rPr>
                <w:delText xml:space="preserve">1. </w:delText>
              </w:r>
            </w:del>
            <w:r w:rsidRPr="001C2C03">
              <w:rPr>
                <w:i/>
                <w:iCs/>
                <w:rPrChange w:id="22" w:author="Davis, Claire (IFPRI)" w:date="2025-04-01T20:43:00Z" w16du:dateUtc="2025-04-02T00:43:00Z">
                  <w:rPr/>
                </w:rPrChange>
              </w:rPr>
              <w:t xml:space="preserve">Advancing </w:t>
            </w:r>
            <w:ins w:id="23" w:author="Davis, Claire (IFPRI)" w:date="2025-04-01T20:43:00Z" w16du:dateUtc="2025-04-02T00:43:00Z">
              <w:r w:rsidR="001C2C03">
                <w:rPr>
                  <w:i/>
                  <w:iCs/>
                </w:rPr>
                <w:t>n</w:t>
              </w:r>
            </w:ins>
            <w:del w:id="24" w:author="Davis, Claire (IFPRI)" w:date="2025-04-01T20:43:00Z" w16du:dateUtc="2025-04-02T00:43:00Z">
              <w:r w:rsidRPr="001C2C03" w:rsidDel="001C2C03">
                <w:rPr>
                  <w:i/>
                  <w:iCs/>
                  <w:rPrChange w:id="25" w:author="Davis, Claire (IFPRI)" w:date="2025-04-01T20:43:00Z" w16du:dateUtc="2025-04-02T00:43:00Z">
                    <w:rPr/>
                  </w:rPrChange>
                </w:rPr>
                <w:delText>N</w:delText>
              </w:r>
            </w:del>
            <w:r w:rsidRPr="001C2C03">
              <w:rPr>
                <w:i/>
                <w:iCs/>
                <w:rPrChange w:id="26" w:author="Davis, Claire (IFPRI)" w:date="2025-04-01T20:43:00Z" w16du:dateUtc="2025-04-02T00:43:00Z">
                  <w:rPr/>
                </w:rPrChange>
              </w:rPr>
              <w:t>ature-</w:t>
            </w:r>
            <w:ins w:id="27" w:author="Davis, Claire (IFPRI)" w:date="2025-04-01T20:44:00Z" w16du:dateUtc="2025-04-02T00:44:00Z">
              <w:r w:rsidR="001C2C03">
                <w:rPr>
                  <w:i/>
                  <w:iCs/>
                </w:rPr>
                <w:t>p</w:t>
              </w:r>
            </w:ins>
            <w:del w:id="28" w:author="Davis, Claire (IFPRI)" w:date="2025-04-01T20:44:00Z" w16du:dateUtc="2025-04-02T00:44:00Z">
              <w:r w:rsidRPr="001C2C03" w:rsidDel="001C2C03">
                <w:rPr>
                  <w:i/>
                  <w:iCs/>
                  <w:rPrChange w:id="29" w:author="Davis, Claire (IFPRI)" w:date="2025-04-01T20:43:00Z" w16du:dateUtc="2025-04-02T00:43:00Z">
                    <w:rPr/>
                  </w:rPrChange>
                </w:rPr>
                <w:delText>P</w:delText>
              </w:r>
            </w:del>
            <w:r w:rsidRPr="001C2C03">
              <w:rPr>
                <w:i/>
                <w:iCs/>
                <w:rPrChange w:id="30" w:author="Davis, Claire (IFPRI)" w:date="2025-04-01T20:43:00Z" w16du:dateUtc="2025-04-02T00:43:00Z">
                  <w:rPr/>
                </w:rPrChange>
              </w:rPr>
              <w:t xml:space="preserve">ositive </w:t>
            </w:r>
            <w:ins w:id="31" w:author="Davis, Claire (IFPRI)" w:date="2025-04-01T20:44:00Z" w16du:dateUtc="2025-04-02T00:44:00Z">
              <w:r w:rsidR="001C2C03">
                <w:rPr>
                  <w:i/>
                  <w:iCs/>
                </w:rPr>
                <w:t>s</w:t>
              </w:r>
            </w:ins>
            <w:del w:id="32" w:author="Davis, Claire (IFPRI)" w:date="2025-04-01T20:44:00Z" w16du:dateUtc="2025-04-02T00:44:00Z">
              <w:r w:rsidRPr="001C2C03" w:rsidDel="001C2C03">
                <w:rPr>
                  <w:i/>
                  <w:iCs/>
                  <w:rPrChange w:id="33" w:author="Davis, Claire (IFPRI)" w:date="2025-04-01T20:43:00Z" w16du:dateUtc="2025-04-02T00:43:00Z">
                    <w:rPr/>
                  </w:rPrChange>
                </w:rPr>
                <w:delText>S</w:delText>
              </w:r>
            </w:del>
            <w:r w:rsidRPr="001C2C03">
              <w:rPr>
                <w:i/>
                <w:iCs/>
                <w:rPrChange w:id="34" w:author="Davis, Claire (IFPRI)" w:date="2025-04-01T20:43:00Z" w16du:dateUtc="2025-04-02T00:43:00Z">
                  <w:rPr/>
                </w:rPrChange>
              </w:rPr>
              <w:t>cienc</w:t>
            </w:r>
            <w:r w:rsidR="7944BAB2" w:rsidRPr="001C2C03">
              <w:rPr>
                <w:i/>
                <w:iCs/>
                <w:rPrChange w:id="35" w:author="Davis, Claire (IFPRI)" w:date="2025-04-01T20:43:00Z" w16du:dateUtc="2025-04-02T00:43:00Z">
                  <w:rPr/>
                </w:rPrChange>
              </w:rPr>
              <w:t>e</w:t>
            </w:r>
          </w:p>
          <w:p w14:paraId="44F631D7" w14:textId="3B25A25F" w:rsidR="003A6C34" w:rsidRPr="007022D5" w:rsidRDefault="183354A7" w:rsidP="44CA6FC1">
            <w:pPr>
              <w:spacing w:before="240" w:after="240" w:line="240" w:lineRule="auto"/>
              <w:jc w:val="both"/>
            </w:pPr>
            <w:r w:rsidRPr="007022D5">
              <w:t>NATURE+'s</w:t>
            </w:r>
            <w:r w:rsidR="0D6C81D8" w:rsidRPr="007022D5">
              <w:t xml:space="preserve"> </w:t>
            </w:r>
            <w:ins w:id="36" w:author="Davis, Claire (IFPRI)" w:date="2025-04-01T20:24:00Z" w16du:dateUtc="2025-04-02T00:24:00Z">
              <w:r w:rsidR="009307F4" w:rsidRPr="007022D5">
                <w:t>FIVE</w:t>
              </w:r>
            </w:ins>
            <w:del w:id="37" w:author="Davis, Claire (IFPRI)" w:date="2025-04-01T20:24:00Z" w16du:dateUtc="2025-04-02T00:24:00Z">
              <w:r w:rsidR="0D6C81D8" w:rsidRPr="007022D5" w:rsidDel="009307F4">
                <w:delText>5</w:delText>
              </w:r>
            </w:del>
            <w:r w:rsidR="0D6C81D8" w:rsidRPr="007022D5">
              <w:t xml:space="preserve"> </w:t>
            </w:r>
            <w:r w:rsidR="6DD060B9" w:rsidRPr="007022D5">
              <w:t>W</w:t>
            </w:r>
            <w:r w:rsidR="19F52C1B" w:rsidRPr="007022D5">
              <w:t xml:space="preserve">ork </w:t>
            </w:r>
            <w:r w:rsidR="6DD060B9" w:rsidRPr="007022D5">
              <w:t>P</w:t>
            </w:r>
            <w:r w:rsidR="186B8E02" w:rsidRPr="007022D5">
              <w:t>ackage</w:t>
            </w:r>
            <w:r w:rsidR="6DD060B9" w:rsidRPr="007022D5">
              <w:t>s</w:t>
            </w:r>
            <w:r w:rsidR="0D6C81D8" w:rsidRPr="007022D5">
              <w:t xml:space="preserve"> </w:t>
            </w:r>
            <w:r w:rsidR="5161841F" w:rsidRPr="007022D5">
              <w:t xml:space="preserve">(WPs) </w:t>
            </w:r>
            <w:r w:rsidR="0D6C81D8" w:rsidRPr="007022D5">
              <w:t xml:space="preserve">were </w:t>
            </w:r>
            <w:r w:rsidR="4A4FDD85" w:rsidRPr="007022D5">
              <w:t>designed, deployed, and integrated</w:t>
            </w:r>
            <w:r w:rsidR="0D6C81D8" w:rsidRPr="007022D5">
              <w:t xml:space="preserve"> into a holistic vision of</w:t>
            </w:r>
            <w:r w:rsidR="3A2B25F8" w:rsidRPr="007022D5">
              <w:t xml:space="preserve"> nature</w:t>
            </w:r>
            <w:r w:rsidR="4B4BA9FE" w:rsidRPr="007022D5">
              <w:t>-</w:t>
            </w:r>
            <w:r w:rsidR="3A2B25F8" w:rsidRPr="007022D5">
              <w:t>positive</w:t>
            </w:r>
            <w:r w:rsidR="6228004F" w:rsidRPr="007022D5">
              <w:t xml:space="preserve"> research and implementation.</w:t>
            </w:r>
            <w:r w:rsidR="3A2B25F8" w:rsidRPr="007022D5">
              <w:t xml:space="preserve"> </w:t>
            </w:r>
            <w:r w:rsidR="3CB47BD5" w:rsidRPr="007022D5">
              <w:t>Centered on the</w:t>
            </w:r>
            <w:r w:rsidR="3A2B25F8" w:rsidRPr="007022D5">
              <w:t xml:space="preserve"> </w:t>
            </w:r>
            <w:r w:rsidR="05027C46" w:rsidRPr="007022D5">
              <w:t xml:space="preserve">sustainable use and conservation of </w:t>
            </w:r>
            <w:r w:rsidR="3A2B25F8" w:rsidRPr="007022D5">
              <w:t>biodiversit</w:t>
            </w:r>
            <w:r w:rsidR="10084834" w:rsidRPr="007022D5">
              <w:t>y, NATURE+</w:t>
            </w:r>
            <w:r w:rsidR="3A2B25F8" w:rsidRPr="007022D5">
              <w:t xml:space="preserve"> </w:t>
            </w:r>
            <w:r w:rsidR="3B17D748" w:rsidRPr="007022D5">
              <w:t>integrated farming and circular economy</w:t>
            </w:r>
            <w:r w:rsidR="3A2B25F8" w:rsidRPr="007022D5">
              <w:t xml:space="preserve"> systems</w:t>
            </w:r>
            <w:r w:rsidR="53E4F25E" w:rsidRPr="007022D5">
              <w:t xml:space="preserve"> for</w:t>
            </w:r>
            <w:r w:rsidR="2A277794" w:rsidRPr="007022D5">
              <w:t xml:space="preserve"> </w:t>
            </w:r>
            <w:r w:rsidR="711B46FB" w:rsidRPr="007022D5">
              <w:t>enhanced</w:t>
            </w:r>
            <w:r w:rsidR="53E4F25E" w:rsidRPr="007022D5">
              <w:t xml:space="preserve"> restoration, food and nutrition security</w:t>
            </w:r>
            <w:r w:rsidR="6F9972F7" w:rsidRPr="007022D5">
              <w:t>,</w:t>
            </w:r>
            <w:r w:rsidR="4F9C4EA0" w:rsidRPr="007022D5">
              <w:t xml:space="preserve"> and</w:t>
            </w:r>
            <w:r w:rsidR="53E4F25E" w:rsidRPr="007022D5">
              <w:t xml:space="preserve"> livelihood</w:t>
            </w:r>
            <w:r w:rsidR="56C62FB2" w:rsidRPr="007022D5">
              <w:t>s</w:t>
            </w:r>
            <w:r w:rsidR="407DB029" w:rsidRPr="007022D5">
              <w:t xml:space="preserve">. </w:t>
            </w:r>
            <w:r w:rsidR="77A5F120" w:rsidRPr="007022D5">
              <w:t xml:space="preserve">The Initiative </w:t>
            </w:r>
            <w:r w:rsidR="41911FCE" w:rsidRPr="007022D5">
              <w:t>included s</w:t>
            </w:r>
            <w:r w:rsidR="407DB029" w:rsidRPr="007022D5">
              <w:t>oil management</w:t>
            </w:r>
            <w:r w:rsidR="621EB6B0" w:rsidRPr="007022D5">
              <w:t xml:space="preserve"> and research on its</w:t>
            </w:r>
            <w:r w:rsidR="109592B1" w:rsidRPr="007022D5">
              <w:t xml:space="preserve"> </w:t>
            </w:r>
            <w:r w:rsidR="407DB029" w:rsidRPr="007022D5">
              <w:t>microbiome</w:t>
            </w:r>
            <w:r w:rsidR="6AF7EAFD" w:rsidRPr="007022D5">
              <w:t xml:space="preserve"> to develop site-specific soil needs for increased productivity</w:t>
            </w:r>
            <w:r w:rsidR="7308F046" w:rsidRPr="007022D5">
              <w:t xml:space="preserve">. </w:t>
            </w:r>
            <w:r w:rsidR="35923B18" w:rsidRPr="007022D5">
              <w:t>NATURE+</w:t>
            </w:r>
            <w:r w:rsidR="6D23A538" w:rsidRPr="007022D5">
              <w:t xml:space="preserve"> </w:t>
            </w:r>
            <w:r w:rsidR="3A1EB1F4" w:rsidRPr="007022D5">
              <w:t>researched</w:t>
            </w:r>
            <w:r w:rsidR="6D23A538" w:rsidRPr="007022D5">
              <w:t xml:space="preserve"> True Cost Accounting (TCA) to </w:t>
            </w:r>
            <w:r w:rsidR="0375B936" w:rsidRPr="007022D5">
              <w:t xml:space="preserve">calculate and inform stakeholders about the </w:t>
            </w:r>
            <w:r w:rsidR="0375B936" w:rsidRPr="007022D5">
              <w:rPr>
                <w:highlight w:val="yellow"/>
                <w:rPrChange w:id="38" w:author="Davis, Claire (IFPRI)" w:date="2025-04-01T20:24:00Z" w16du:dateUtc="2025-04-02T00:24:00Z">
                  <w:rPr/>
                </w:rPrChange>
              </w:rPr>
              <w:t>unaccounted-for</w:t>
            </w:r>
            <w:r w:rsidR="0375B936" w:rsidRPr="007022D5">
              <w:t xml:space="preserve"> social and environmental costs of food system</w:t>
            </w:r>
            <w:r w:rsidR="5CB1D76E" w:rsidRPr="007022D5">
              <w:t>s</w:t>
            </w:r>
            <w:r w:rsidR="5C368F5C" w:rsidRPr="007022D5">
              <w:t>,</w:t>
            </w:r>
            <w:r w:rsidR="0375B936" w:rsidRPr="007022D5">
              <w:t xml:space="preserve"> a key</w:t>
            </w:r>
            <w:r w:rsidR="6D23A538" w:rsidRPr="007022D5">
              <w:t xml:space="preserve"> challenge</w:t>
            </w:r>
            <w:r w:rsidR="2A41C102" w:rsidRPr="007022D5">
              <w:t xml:space="preserve"> that must </w:t>
            </w:r>
            <w:r w:rsidR="5B392696" w:rsidRPr="007022D5">
              <w:t>include policy action</w:t>
            </w:r>
            <w:r w:rsidR="6D23A538" w:rsidRPr="007022D5">
              <w:t xml:space="preserve"> to achieve sustainability. </w:t>
            </w:r>
            <w:r w:rsidR="6DD50858" w:rsidRPr="007022D5">
              <w:t xml:space="preserve">The Initiative collected gender-disaggregated </w:t>
            </w:r>
            <w:r w:rsidR="5415A654" w:rsidRPr="007022D5">
              <w:t xml:space="preserve">data on nature-positive activity </w:t>
            </w:r>
            <w:r w:rsidR="6DD50858" w:rsidRPr="007022D5">
              <w:t xml:space="preserve">to </w:t>
            </w:r>
            <w:r w:rsidR="2743BD5A" w:rsidRPr="007022D5">
              <w:t xml:space="preserve">inform nature-positive implementation </w:t>
            </w:r>
            <w:r w:rsidR="13A7CE47" w:rsidRPr="007022D5">
              <w:t>and policies.</w:t>
            </w:r>
          </w:p>
          <w:p w14:paraId="1D5C4229" w14:textId="1A2CB963" w:rsidR="003A6C34" w:rsidRPr="007022D5" w:rsidRDefault="7325C267" w:rsidP="1549A7A9">
            <w:pPr>
              <w:spacing w:before="240" w:after="240" w:line="240" w:lineRule="auto"/>
              <w:jc w:val="both"/>
            </w:pPr>
            <w:r w:rsidRPr="007022D5">
              <w:t>NATURE+</w:t>
            </w:r>
            <w:r w:rsidR="22F2ED6A" w:rsidRPr="007022D5">
              <w:t xml:space="preserve"> developed innovations aim</w:t>
            </w:r>
            <w:r w:rsidR="7AE2B06C" w:rsidRPr="007022D5">
              <w:t>ed</w:t>
            </w:r>
            <w:r w:rsidR="22F2ED6A" w:rsidRPr="007022D5">
              <w:t xml:space="preserve"> at </w:t>
            </w:r>
            <w:r w:rsidR="73B6DF32" w:rsidRPr="007022D5">
              <w:t xml:space="preserve">identifying and </w:t>
            </w:r>
            <w:r w:rsidR="6445A5B7" w:rsidRPr="007022D5">
              <w:t>using a greater diversity of</w:t>
            </w:r>
            <w:r w:rsidR="73B6DF32" w:rsidRPr="007022D5">
              <w:t xml:space="preserve"> </w:t>
            </w:r>
            <w:r w:rsidR="3422D201" w:rsidRPr="007022D5">
              <w:t>crops</w:t>
            </w:r>
            <w:r w:rsidR="73B6DF32" w:rsidRPr="007022D5">
              <w:t xml:space="preserve">, </w:t>
            </w:r>
            <w:r w:rsidR="15A5B94B" w:rsidRPr="007022D5">
              <w:t>trees</w:t>
            </w:r>
            <w:r w:rsidR="73B6DF32" w:rsidRPr="007022D5">
              <w:t>,</w:t>
            </w:r>
            <w:r w:rsidR="3BAB0304" w:rsidRPr="007022D5">
              <w:t xml:space="preserve"> and</w:t>
            </w:r>
            <w:r w:rsidR="73B6DF32" w:rsidRPr="007022D5">
              <w:t xml:space="preserve"> forages</w:t>
            </w:r>
            <w:ins w:id="39" w:author="Davis, Claire (IFPRI)" w:date="2025-04-01T20:25:00Z" w16du:dateUtc="2025-04-02T00:25:00Z">
              <w:r w:rsidR="004129BB" w:rsidRPr="007022D5">
                <w:t>—</w:t>
              </w:r>
            </w:ins>
            <w:del w:id="40" w:author="Davis, Claire (IFPRI)" w:date="2025-04-01T20:25:00Z" w16du:dateUtc="2025-04-02T00:25:00Z">
              <w:r w:rsidR="2999E193" w:rsidRPr="007022D5" w:rsidDel="004129BB">
                <w:delText xml:space="preserve"> – </w:delText>
              </w:r>
            </w:del>
            <w:r w:rsidR="19F784BC" w:rsidRPr="007022D5">
              <w:t>with</w:t>
            </w:r>
            <w:r w:rsidR="73B6DF32" w:rsidRPr="007022D5">
              <w:t xml:space="preserve"> </w:t>
            </w:r>
            <w:r w:rsidR="2999E193" w:rsidRPr="007022D5">
              <w:t>a focus on native species and varieties</w:t>
            </w:r>
            <w:del w:id="41" w:author="Davis, Claire (IFPRI)" w:date="2025-04-01T20:25:00Z" w16du:dateUtc="2025-04-02T00:25:00Z">
              <w:r w:rsidR="2999E193" w:rsidRPr="007022D5" w:rsidDel="004129BB">
                <w:delText xml:space="preserve"> – </w:delText>
              </w:r>
            </w:del>
            <w:ins w:id="42" w:author="Davis, Claire (IFPRI)" w:date="2025-04-01T20:25:00Z" w16du:dateUtc="2025-04-02T00:25:00Z">
              <w:r w:rsidR="004129BB" w:rsidRPr="007022D5">
                <w:t>—</w:t>
              </w:r>
            </w:ins>
            <w:r w:rsidR="5C87B4B7" w:rsidRPr="007022D5">
              <w:t>in close collaboration with communities</w:t>
            </w:r>
            <w:r w:rsidR="73B6DF32" w:rsidRPr="007022D5">
              <w:t>. These include</w:t>
            </w:r>
            <w:r w:rsidR="7B374831" w:rsidRPr="007022D5">
              <w:t>d</w:t>
            </w:r>
            <w:r w:rsidR="73B6DF32" w:rsidRPr="007022D5">
              <w:t xml:space="preserve"> </w:t>
            </w:r>
            <w:r w:rsidR="34C14F6E" w:rsidRPr="007022D5">
              <w:rPr>
                <w:b/>
                <w:bCs/>
              </w:rPr>
              <w:t xml:space="preserve">VarScout </w:t>
            </w:r>
            <w:r w:rsidR="34C14F6E" w:rsidRPr="007022D5">
              <w:t>and the</w:t>
            </w:r>
            <w:r w:rsidR="34C14F6E" w:rsidRPr="007022D5">
              <w:rPr>
                <w:b/>
                <w:bCs/>
              </w:rPr>
              <w:t xml:space="preserve"> Seeds for Needs</w:t>
            </w:r>
            <w:r w:rsidR="34C14F6E" w:rsidRPr="007022D5">
              <w:t xml:space="preserve"> approach</w:t>
            </w:r>
            <w:r w:rsidR="1CD71607" w:rsidRPr="007022D5">
              <w:t>es</w:t>
            </w:r>
            <w:r w:rsidR="34C14F6E" w:rsidRPr="007022D5">
              <w:t xml:space="preserve"> </w:t>
            </w:r>
            <w:r w:rsidR="72FE6CA9" w:rsidRPr="007022D5">
              <w:t>to identify</w:t>
            </w:r>
            <w:r w:rsidR="34C14F6E" w:rsidRPr="007022D5">
              <w:t xml:space="preserve"> crops and varieties, </w:t>
            </w:r>
            <w:r w:rsidR="34C14F6E" w:rsidRPr="007022D5">
              <w:rPr>
                <w:b/>
                <w:bCs/>
              </w:rPr>
              <w:t>D</w:t>
            </w:r>
            <w:r w:rsidR="4D1454D1" w:rsidRPr="007022D5">
              <w:rPr>
                <w:b/>
                <w:bCs/>
              </w:rPr>
              <w:t xml:space="preserve">iversity for </w:t>
            </w:r>
            <w:r w:rsidR="0A351C39" w:rsidRPr="007022D5">
              <w:rPr>
                <w:b/>
                <w:bCs/>
              </w:rPr>
              <w:t>R</w:t>
            </w:r>
            <w:r w:rsidR="4D1454D1" w:rsidRPr="007022D5">
              <w:rPr>
                <w:b/>
                <w:bCs/>
              </w:rPr>
              <w:t>estoration</w:t>
            </w:r>
            <w:r w:rsidR="4D1454D1" w:rsidRPr="007022D5">
              <w:t xml:space="preserve"> (D</w:t>
            </w:r>
            <w:r w:rsidR="34C14F6E" w:rsidRPr="007022D5">
              <w:t>4R</w:t>
            </w:r>
            <w:r w:rsidR="0C4634C3" w:rsidRPr="007022D5">
              <w:t>)</w:t>
            </w:r>
            <w:r w:rsidR="34C14F6E" w:rsidRPr="007022D5">
              <w:t xml:space="preserve"> for identification of suitable </w:t>
            </w:r>
            <w:r w:rsidR="7AABA03F" w:rsidRPr="007022D5">
              <w:t>native tree</w:t>
            </w:r>
            <w:r w:rsidR="34C14F6E" w:rsidRPr="007022D5">
              <w:t xml:space="preserve"> species</w:t>
            </w:r>
            <w:r w:rsidR="1EF61479" w:rsidRPr="007022D5">
              <w:t xml:space="preserve"> for restoration and integration of agroforestry, </w:t>
            </w:r>
            <w:ins w:id="43" w:author="Davis, Claire (IFPRI)" w:date="2025-04-01T20:25:00Z" w16du:dateUtc="2025-04-02T00:25:00Z">
              <w:r w:rsidR="004129BB" w:rsidRPr="007022D5">
                <w:t xml:space="preserve">and </w:t>
              </w:r>
            </w:ins>
            <w:r w:rsidR="61B63EA6" w:rsidRPr="007022D5">
              <w:t>c</w:t>
            </w:r>
            <w:r w:rsidR="1EF61479" w:rsidRPr="007022D5">
              <w:t xml:space="preserve">ommunity </w:t>
            </w:r>
            <w:r w:rsidR="36108C7C" w:rsidRPr="007022D5">
              <w:t>s</w:t>
            </w:r>
            <w:r w:rsidR="1EF61479" w:rsidRPr="007022D5">
              <w:t xml:space="preserve">eed </w:t>
            </w:r>
            <w:r w:rsidR="1BB926BB" w:rsidRPr="007022D5">
              <w:t>b</w:t>
            </w:r>
            <w:r w:rsidR="1EF61479" w:rsidRPr="007022D5">
              <w:t>anks and</w:t>
            </w:r>
            <w:r w:rsidR="7DBA637E" w:rsidRPr="007022D5">
              <w:t xml:space="preserve"> the</w:t>
            </w:r>
            <w:r w:rsidR="1EF61479" w:rsidRPr="007022D5">
              <w:t xml:space="preserve"> </w:t>
            </w:r>
            <w:r w:rsidR="1EF61479" w:rsidRPr="007022D5">
              <w:rPr>
                <w:b/>
                <w:bCs/>
              </w:rPr>
              <w:t>My Farm Trees</w:t>
            </w:r>
            <w:r w:rsidR="1EF61479" w:rsidRPr="007022D5">
              <w:t xml:space="preserve"> </w:t>
            </w:r>
            <w:r w:rsidR="58D7F8FE" w:rsidRPr="007022D5">
              <w:t>platform to guide and financially incentivize tree-based landscape restoration</w:t>
            </w:r>
            <w:r w:rsidR="1EF61479" w:rsidRPr="007022D5">
              <w:t xml:space="preserve">. </w:t>
            </w:r>
          </w:p>
          <w:p w14:paraId="3D3FFD08" w14:textId="39D52F0F" w:rsidR="003A6C34" w:rsidRPr="007022D5" w:rsidRDefault="1EF61479" w:rsidP="44CA6FC1">
            <w:pPr>
              <w:spacing w:before="240" w:after="240" w:line="240" w:lineRule="auto"/>
              <w:jc w:val="both"/>
            </w:pPr>
            <w:r w:rsidRPr="007022D5">
              <w:t xml:space="preserve">To improve the circularity of the systems, the </w:t>
            </w:r>
            <w:r w:rsidR="0D521478" w:rsidRPr="007022D5">
              <w:t>I</w:t>
            </w:r>
            <w:r w:rsidR="0756D46B" w:rsidRPr="007022D5">
              <w:t>nitiative</w:t>
            </w:r>
            <w:r w:rsidRPr="007022D5">
              <w:t xml:space="preserve"> identified </w:t>
            </w:r>
            <w:r w:rsidR="49FF773B" w:rsidRPr="007022D5">
              <w:t xml:space="preserve">financially viable opportunities </w:t>
            </w:r>
            <w:r w:rsidRPr="007022D5">
              <w:t xml:space="preserve">to manage waste </w:t>
            </w:r>
            <w:r w:rsidR="31D2A78D" w:rsidRPr="007022D5">
              <w:t>aligned with</w:t>
            </w:r>
            <w:r w:rsidRPr="007022D5">
              <w:t xml:space="preserve"> community needs</w:t>
            </w:r>
            <w:r w:rsidR="6CE9509D" w:rsidRPr="007022D5">
              <w:t>,</w:t>
            </w:r>
            <w:r w:rsidRPr="007022D5">
              <w:t xml:space="preserve"> </w:t>
            </w:r>
            <w:r w:rsidR="03C65572" w:rsidRPr="007022D5">
              <w:t>waste types</w:t>
            </w:r>
            <w:r w:rsidR="7C1DC4C2" w:rsidRPr="007022D5">
              <w:t xml:space="preserve"> and nature-positive business development and cost reductions for farmer inputs</w:t>
            </w:r>
            <w:r w:rsidRPr="007022D5">
              <w:t xml:space="preserve">. </w:t>
            </w:r>
            <w:r w:rsidR="363357BA" w:rsidRPr="007022D5">
              <w:t>Waste-based products</w:t>
            </w:r>
            <w:r w:rsidRPr="007022D5">
              <w:t xml:space="preserve"> include</w:t>
            </w:r>
            <w:r w:rsidR="2C2DC2EC" w:rsidRPr="007022D5">
              <w:t>d</w:t>
            </w:r>
            <w:r w:rsidRPr="007022D5">
              <w:t xml:space="preserve"> </w:t>
            </w:r>
            <w:r w:rsidR="7CAD7A1C" w:rsidRPr="007022D5">
              <w:t>biogas and bri</w:t>
            </w:r>
            <w:r w:rsidR="74BDD51E" w:rsidRPr="007022D5">
              <w:t>que</w:t>
            </w:r>
            <w:r w:rsidR="7CAD7A1C" w:rsidRPr="007022D5">
              <w:t>t</w:t>
            </w:r>
            <w:r w:rsidR="458BCDD0" w:rsidRPr="007022D5">
              <w:t>te</w:t>
            </w:r>
            <w:r w:rsidR="7FDE7616" w:rsidRPr="007022D5">
              <w:t xml:space="preserve">s </w:t>
            </w:r>
            <w:r w:rsidR="7CAD7A1C" w:rsidRPr="007022D5">
              <w:t>for bioenergy</w:t>
            </w:r>
            <w:r w:rsidR="44E78BD8" w:rsidRPr="007022D5">
              <w:t xml:space="preserve"> and </w:t>
            </w:r>
            <w:r w:rsidR="7CAD7A1C" w:rsidRPr="007022D5">
              <w:t>black soldier fly</w:t>
            </w:r>
            <w:r w:rsidR="777E817F" w:rsidRPr="007022D5">
              <w:t xml:space="preserve"> farming</w:t>
            </w:r>
            <w:r w:rsidR="7CAD7A1C" w:rsidRPr="007022D5">
              <w:t xml:space="preserve"> for bio-fertilizer and </w:t>
            </w:r>
            <w:r w:rsidR="6386BEFD" w:rsidRPr="007022D5">
              <w:t>low-cost, high-protein</w:t>
            </w:r>
            <w:r w:rsidR="7CAD7A1C" w:rsidRPr="007022D5">
              <w:t xml:space="preserve"> feed for </w:t>
            </w:r>
            <w:r w:rsidR="4C995B45" w:rsidRPr="007022D5">
              <w:t>farm animals</w:t>
            </w:r>
            <w:r w:rsidR="7CAD7A1C" w:rsidRPr="007022D5">
              <w:t xml:space="preserve">. </w:t>
            </w:r>
            <w:r w:rsidR="34C14F6E" w:rsidRPr="007022D5">
              <w:t xml:space="preserve"> </w:t>
            </w:r>
            <w:r w:rsidR="22F2ED6A" w:rsidRPr="007022D5">
              <w:t xml:space="preserve"> </w:t>
            </w:r>
          </w:p>
          <w:p w14:paraId="2EC0C733" w14:textId="32D47AC3" w:rsidR="003A6C34" w:rsidRPr="007022D5" w:rsidRDefault="7CCE1C56" w:rsidP="44CA6FC1">
            <w:pPr>
              <w:spacing w:before="240" w:after="240" w:line="240" w:lineRule="auto"/>
              <w:jc w:val="both"/>
            </w:pPr>
            <w:r w:rsidRPr="007022D5">
              <w:t xml:space="preserve">The </w:t>
            </w:r>
            <w:r w:rsidR="57009541" w:rsidRPr="007022D5">
              <w:t>I</w:t>
            </w:r>
            <w:r w:rsidRPr="007022D5">
              <w:t xml:space="preserve">nitiative </w:t>
            </w:r>
            <w:r w:rsidR="5912149C" w:rsidRPr="007022D5">
              <w:t>worked</w:t>
            </w:r>
            <w:r w:rsidR="3F4B9575" w:rsidRPr="007022D5">
              <w:t xml:space="preserve"> with farmers to</w:t>
            </w:r>
            <w:r w:rsidR="1E10BEA3" w:rsidRPr="007022D5">
              <w:t xml:space="preserve"> strengthen</w:t>
            </w:r>
            <w:r w:rsidR="3F4B9575" w:rsidRPr="007022D5">
              <w:t xml:space="preserve"> market</w:t>
            </w:r>
            <w:r w:rsidR="55DC6D3E" w:rsidRPr="007022D5">
              <w:t>-</w:t>
            </w:r>
            <w:r w:rsidR="3F4B9575" w:rsidRPr="007022D5">
              <w:t>oriented mindset</w:t>
            </w:r>
            <w:r w:rsidR="6DF32552" w:rsidRPr="007022D5">
              <w:t>s</w:t>
            </w:r>
            <w:r w:rsidR="3F4B9575" w:rsidRPr="007022D5">
              <w:t xml:space="preserve"> and embrace econom</w:t>
            </w:r>
            <w:r w:rsidR="624BFC87" w:rsidRPr="007022D5">
              <w:t>ies</w:t>
            </w:r>
            <w:r w:rsidR="3F4B9575" w:rsidRPr="007022D5">
              <w:t xml:space="preserve"> of scale. </w:t>
            </w:r>
            <w:r w:rsidR="05D39DA0" w:rsidRPr="007022D5">
              <w:t>Key successes included farm aggregation in Kenya and the creation of</w:t>
            </w:r>
            <w:r w:rsidR="32285CEA" w:rsidRPr="007022D5">
              <w:t xml:space="preserve"> – or guidance for growth </w:t>
            </w:r>
            <w:r w:rsidR="48E728B2" w:rsidRPr="007022D5">
              <w:t xml:space="preserve">of </w:t>
            </w:r>
            <w:r w:rsidR="50902FEC" w:rsidRPr="007022D5">
              <w:t>– successful</w:t>
            </w:r>
            <w:r w:rsidR="272B9CE5" w:rsidRPr="007022D5">
              <w:t xml:space="preserve"> </w:t>
            </w:r>
            <w:r w:rsidR="05D39DA0" w:rsidRPr="007022D5">
              <w:t xml:space="preserve">circular bioeconomy </w:t>
            </w:r>
            <w:r w:rsidR="2041C769" w:rsidRPr="007022D5">
              <w:t>businesses.</w:t>
            </w:r>
          </w:p>
          <w:p w14:paraId="22433C00" w14:textId="0AB74B68" w:rsidR="003A6C34" w:rsidRPr="007022D5" w:rsidRDefault="05BB5958" w:rsidP="44CA6FC1">
            <w:pPr>
              <w:spacing w:before="240" w:after="240" w:line="240" w:lineRule="auto"/>
              <w:jc w:val="both"/>
            </w:pPr>
            <w:r w:rsidRPr="007022D5">
              <w:t xml:space="preserve">Across </w:t>
            </w:r>
            <w:r w:rsidR="35417AFD" w:rsidRPr="007022D5">
              <w:t xml:space="preserve">its </w:t>
            </w:r>
            <w:r w:rsidRPr="007022D5">
              <w:t xml:space="preserve">five WPs, </w:t>
            </w:r>
            <w:r w:rsidR="348005A0" w:rsidRPr="007022D5">
              <w:t>NATURE+</w:t>
            </w:r>
            <w:r w:rsidRPr="007022D5">
              <w:t xml:space="preserve"> </w:t>
            </w:r>
            <w:r w:rsidR="79A61F81" w:rsidRPr="007022D5">
              <w:t xml:space="preserve">successfully </w:t>
            </w:r>
            <w:r w:rsidRPr="007022D5">
              <w:t>developed</w:t>
            </w:r>
            <w:r w:rsidR="46C93D46" w:rsidRPr="007022D5">
              <w:t xml:space="preserve"> and enhanced</w:t>
            </w:r>
            <w:r w:rsidRPr="007022D5">
              <w:t xml:space="preserve"> tools, technologies, and knowledge </w:t>
            </w:r>
            <w:r w:rsidR="7D260D0C" w:rsidRPr="007022D5">
              <w:t>products to support</w:t>
            </w:r>
            <w:r w:rsidRPr="007022D5">
              <w:t xml:space="preserve"> nature-positive outcomes. The use of participatory, farmer-led approaches ensured these tools were relevant and adopted by end users, with measurable improvements in sustainability, equity, and productivity.</w:t>
            </w:r>
          </w:p>
          <w:p w14:paraId="5C26B2A5" w14:textId="77C9B23D" w:rsidR="003A6C34" w:rsidRPr="001C2C03" w:rsidRDefault="547101F0" w:rsidP="44CA6FC1">
            <w:pPr>
              <w:spacing w:before="240" w:after="240" w:line="240" w:lineRule="auto"/>
              <w:jc w:val="both"/>
              <w:rPr>
                <w:i/>
                <w:iCs/>
                <w:rPrChange w:id="44" w:author="Davis, Claire (IFPRI)" w:date="2025-04-01T20:44:00Z" w16du:dateUtc="2025-04-02T00:44:00Z">
                  <w:rPr/>
                </w:rPrChange>
              </w:rPr>
            </w:pPr>
            <w:del w:id="45" w:author="Davis, Claire (IFPRI)" w:date="2025-04-01T20:44:00Z" w16du:dateUtc="2025-04-02T00:44:00Z">
              <w:r w:rsidRPr="001C2C03" w:rsidDel="001C2C03">
                <w:rPr>
                  <w:i/>
                  <w:iCs/>
                  <w:rPrChange w:id="46" w:author="Davis, Claire (IFPRI)" w:date="2025-04-01T20:44:00Z" w16du:dateUtc="2025-04-02T00:44:00Z">
                    <w:rPr/>
                  </w:rPrChange>
                </w:rPr>
                <w:delText xml:space="preserve">2. </w:delText>
              </w:r>
            </w:del>
            <w:r w:rsidRPr="001C2C03">
              <w:rPr>
                <w:i/>
                <w:iCs/>
                <w:rPrChange w:id="47" w:author="Davis, Claire (IFPRI)" w:date="2025-04-01T20:44:00Z" w16du:dateUtc="2025-04-02T00:44:00Z">
                  <w:rPr/>
                </w:rPrChange>
              </w:rPr>
              <w:t xml:space="preserve">Strong </w:t>
            </w:r>
            <w:ins w:id="48" w:author="Davis, Claire (IFPRI)" w:date="2025-04-01T20:44:00Z" w16du:dateUtc="2025-04-02T00:44:00Z">
              <w:r w:rsidR="001C2C03">
                <w:rPr>
                  <w:i/>
                  <w:iCs/>
                </w:rPr>
                <w:t>p</w:t>
              </w:r>
            </w:ins>
            <w:del w:id="49" w:author="Davis, Claire (IFPRI)" w:date="2025-04-01T20:44:00Z" w16du:dateUtc="2025-04-02T00:44:00Z">
              <w:r w:rsidRPr="001C2C03" w:rsidDel="001C2C03">
                <w:rPr>
                  <w:i/>
                  <w:iCs/>
                  <w:rPrChange w:id="50" w:author="Davis, Claire (IFPRI)" w:date="2025-04-01T20:44:00Z" w16du:dateUtc="2025-04-02T00:44:00Z">
                    <w:rPr/>
                  </w:rPrChange>
                </w:rPr>
                <w:delText>P</w:delText>
              </w:r>
            </w:del>
            <w:r w:rsidRPr="001C2C03">
              <w:rPr>
                <w:i/>
                <w:iCs/>
                <w:rPrChange w:id="51" w:author="Davis, Claire (IFPRI)" w:date="2025-04-01T20:44:00Z" w16du:dateUtc="2025-04-02T00:44:00Z">
                  <w:rPr/>
                </w:rPrChange>
              </w:rPr>
              <w:t xml:space="preserve">rogress </w:t>
            </w:r>
            <w:ins w:id="52" w:author="Davis, Claire (IFPRI)" w:date="2025-04-01T20:44:00Z" w16du:dateUtc="2025-04-02T00:44:00Z">
              <w:r w:rsidR="001C2C03">
                <w:rPr>
                  <w:i/>
                  <w:iCs/>
                </w:rPr>
                <w:t>t</w:t>
              </w:r>
            </w:ins>
            <w:del w:id="53" w:author="Davis, Claire (IFPRI)" w:date="2025-04-01T20:44:00Z" w16du:dateUtc="2025-04-02T00:44:00Z">
              <w:r w:rsidRPr="001C2C03" w:rsidDel="001C2C03">
                <w:rPr>
                  <w:i/>
                  <w:iCs/>
                  <w:rPrChange w:id="54" w:author="Davis, Claire (IFPRI)" w:date="2025-04-01T20:44:00Z" w16du:dateUtc="2025-04-02T00:44:00Z">
                    <w:rPr/>
                  </w:rPrChange>
                </w:rPr>
                <w:delText>T</w:delText>
              </w:r>
            </w:del>
            <w:r w:rsidRPr="001C2C03">
              <w:rPr>
                <w:i/>
                <w:iCs/>
                <w:rPrChange w:id="55" w:author="Davis, Claire (IFPRI)" w:date="2025-04-01T20:44:00Z" w16du:dateUtc="2025-04-02T00:44:00Z">
                  <w:rPr/>
                </w:rPrChange>
              </w:rPr>
              <w:t>oward</w:t>
            </w:r>
            <w:del w:id="56" w:author="Davis, Claire (IFPRI)" w:date="2025-04-01T20:26:00Z" w16du:dateUtc="2025-04-02T00:26:00Z">
              <w:r w:rsidRPr="001C2C03" w:rsidDel="00833385">
                <w:rPr>
                  <w:i/>
                  <w:iCs/>
                  <w:rPrChange w:id="57" w:author="Davis, Claire (IFPRI)" w:date="2025-04-01T20:44:00Z" w16du:dateUtc="2025-04-02T00:44:00Z">
                    <w:rPr/>
                  </w:rPrChange>
                </w:rPr>
                <w:delText>s</w:delText>
              </w:r>
            </w:del>
            <w:r w:rsidRPr="001C2C03">
              <w:rPr>
                <w:i/>
                <w:iCs/>
                <w:rPrChange w:id="58" w:author="Davis, Claire (IFPRI)" w:date="2025-04-01T20:44:00Z" w16du:dateUtc="2025-04-02T00:44:00Z">
                  <w:rPr/>
                </w:rPrChange>
              </w:rPr>
              <w:t xml:space="preserve"> End of Initiative Outcomes (EOIOs)</w:t>
            </w:r>
          </w:p>
          <w:p w14:paraId="0E9FF2A6" w14:textId="75098058" w:rsidR="003A6C34" w:rsidRPr="007022D5" w:rsidRDefault="05BB5958" w:rsidP="1549A7A9">
            <w:pPr>
              <w:spacing w:before="240" w:after="240" w:line="240" w:lineRule="auto"/>
              <w:jc w:val="both"/>
            </w:pPr>
            <w:r w:rsidRPr="007022D5">
              <w:t>All five EOIOs met or exceeded their targets, demonstrating meaningful progress</w:t>
            </w:r>
            <w:r w:rsidR="22CEE942" w:rsidRPr="007022D5">
              <w:t xml:space="preserve">. NATURE+ engaged more than 100,000 </w:t>
            </w:r>
            <w:r w:rsidR="41B53C23" w:rsidRPr="007022D5">
              <w:t>farmers</w:t>
            </w:r>
            <w:r w:rsidR="22CEE942" w:rsidRPr="007022D5">
              <w:t xml:space="preserve"> with nature</w:t>
            </w:r>
            <w:r w:rsidR="4ADEDA50" w:rsidRPr="007022D5">
              <w:t>-</w:t>
            </w:r>
            <w:r w:rsidR="22CEE942" w:rsidRPr="007022D5">
              <w:t xml:space="preserve">positive solutions. </w:t>
            </w:r>
            <w:r w:rsidR="45C51939" w:rsidRPr="007022D5">
              <w:t>Influenced by NATURE+, p</w:t>
            </w:r>
            <w:r w:rsidR="58E6F538" w:rsidRPr="007022D5">
              <w:t>olicymakers in</w:t>
            </w:r>
            <w:r w:rsidR="28FAA6D7" w:rsidRPr="007022D5">
              <w:t xml:space="preserve"> at least</w:t>
            </w:r>
            <w:r w:rsidR="58E6F538" w:rsidRPr="007022D5">
              <w:t xml:space="preserve"> five countries supported </w:t>
            </w:r>
            <w:r w:rsidR="58914B3D" w:rsidRPr="007022D5">
              <w:t xml:space="preserve">nature-positive </w:t>
            </w:r>
            <w:r w:rsidR="58E6F538" w:rsidRPr="007022D5">
              <w:t>policy reforms</w:t>
            </w:r>
            <w:r w:rsidR="5735C295" w:rsidRPr="007022D5">
              <w:t xml:space="preserve"> and several national agricultural institutions adopted biodiversity-enhancing methodologies.</w:t>
            </w:r>
            <w:r w:rsidR="750E8C1B" w:rsidRPr="007022D5">
              <w:t xml:space="preserve"> Investment actors integrated nature-positive frameworks into decision-making. T</w:t>
            </w:r>
            <w:r w:rsidR="22CEE942" w:rsidRPr="007022D5">
              <w:t>h</w:t>
            </w:r>
            <w:r w:rsidR="4AE7C316" w:rsidRPr="007022D5">
              <w:t>e</w:t>
            </w:r>
            <w:r w:rsidR="22CEE942" w:rsidRPr="007022D5">
              <w:t>s</w:t>
            </w:r>
            <w:r w:rsidR="4AE7C316" w:rsidRPr="007022D5">
              <w:t>e</w:t>
            </w:r>
            <w:r w:rsidR="22CEE942" w:rsidRPr="007022D5">
              <w:t xml:space="preserve"> </w:t>
            </w:r>
            <w:r w:rsidR="0009CD93" w:rsidRPr="007022D5">
              <w:t>results</w:t>
            </w:r>
            <w:r w:rsidR="22CEE942" w:rsidRPr="007022D5">
              <w:t xml:space="preserve"> </w:t>
            </w:r>
            <w:r w:rsidR="23F28FB9" w:rsidRPr="007022D5">
              <w:t>reflect</w:t>
            </w:r>
            <w:r w:rsidR="22CEE942" w:rsidRPr="007022D5">
              <w:t xml:space="preserve"> the </w:t>
            </w:r>
            <w:r w:rsidR="46686301" w:rsidRPr="007022D5">
              <w:t>Initiative's</w:t>
            </w:r>
            <w:r w:rsidR="22CEE942" w:rsidRPr="007022D5">
              <w:t xml:space="preserve"> s</w:t>
            </w:r>
            <w:r w:rsidR="3692A889" w:rsidRPr="007022D5">
              <w:t>trong on-ground activity</w:t>
            </w:r>
            <w:r w:rsidR="74049AB3" w:rsidRPr="007022D5">
              <w:t>, government collaboration,</w:t>
            </w:r>
            <w:r w:rsidR="3692A889" w:rsidRPr="007022D5">
              <w:t xml:space="preserve"> and</w:t>
            </w:r>
            <w:r w:rsidR="28D63BB9" w:rsidRPr="007022D5">
              <w:t xml:space="preserve"> the appeal of nature-positive agriculture</w:t>
            </w:r>
            <w:r w:rsidR="61546CD0" w:rsidRPr="007022D5">
              <w:t xml:space="preserve"> to public and private sectors</w:t>
            </w:r>
            <w:r w:rsidR="28D63BB9" w:rsidRPr="007022D5">
              <w:t xml:space="preserve">. </w:t>
            </w:r>
          </w:p>
          <w:p w14:paraId="57B2794B" w14:textId="73F5DE10" w:rsidR="003A6C34" w:rsidRPr="007022D5" w:rsidRDefault="05BB5958" w:rsidP="1549A7A9">
            <w:pPr>
              <w:spacing w:before="240" w:after="240" w:line="240" w:lineRule="auto"/>
              <w:jc w:val="both"/>
            </w:pPr>
            <w:del w:id="59" w:author="Davis, Claire (IFPRI)" w:date="2025-04-01T20:44:00Z" w16du:dateUtc="2025-04-02T00:44:00Z">
              <w:r w:rsidRPr="007022D5" w:rsidDel="001C2C03">
                <w:delText xml:space="preserve">3. </w:delText>
              </w:r>
            </w:del>
            <w:r w:rsidRPr="001C2C03">
              <w:rPr>
                <w:i/>
                <w:iCs/>
                <w:rPrChange w:id="60" w:author="Davis, Claire (IFPRI)" w:date="2025-04-01T20:44:00Z" w16du:dateUtc="2025-04-02T00:44:00Z">
                  <w:rPr/>
                </w:rPrChange>
              </w:rPr>
              <w:t>Country-</w:t>
            </w:r>
            <w:ins w:id="61" w:author="Davis, Claire (IFPRI)" w:date="2025-04-01T20:44:00Z" w16du:dateUtc="2025-04-02T00:44:00Z">
              <w:r w:rsidR="001C2C03">
                <w:rPr>
                  <w:i/>
                  <w:iCs/>
                </w:rPr>
                <w:t>l</w:t>
              </w:r>
            </w:ins>
            <w:del w:id="62" w:author="Davis, Claire (IFPRI)" w:date="2025-04-01T20:44:00Z" w16du:dateUtc="2025-04-02T00:44:00Z">
              <w:r w:rsidRPr="001C2C03" w:rsidDel="001C2C03">
                <w:rPr>
                  <w:i/>
                  <w:iCs/>
                  <w:rPrChange w:id="63" w:author="Davis, Claire (IFPRI)" w:date="2025-04-01T20:44:00Z" w16du:dateUtc="2025-04-02T00:44:00Z">
                    <w:rPr/>
                  </w:rPrChange>
                </w:rPr>
                <w:delText>L</w:delText>
              </w:r>
            </w:del>
            <w:r w:rsidRPr="001C2C03">
              <w:rPr>
                <w:i/>
                <w:iCs/>
                <w:rPrChange w:id="64" w:author="Davis, Claire (IFPRI)" w:date="2025-04-01T20:44:00Z" w16du:dateUtc="2025-04-02T00:44:00Z">
                  <w:rPr/>
                </w:rPrChange>
              </w:rPr>
              <w:t xml:space="preserve">evel </w:t>
            </w:r>
            <w:ins w:id="65" w:author="Davis, Claire (IFPRI)" w:date="2025-04-01T20:44:00Z" w16du:dateUtc="2025-04-02T00:44:00Z">
              <w:r w:rsidR="001C2C03">
                <w:rPr>
                  <w:i/>
                  <w:iCs/>
                </w:rPr>
                <w:t>i</w:t>
              </w:r>
            </w:ins>
            <w:del w:id="66" w:author="Davis, Claire (IFPRI)" w:date="2025-04-01T20:44:00Z" w16du:dateUtc="2025-04-02T00:44:00Z">
              <w:r w:rsidRPr="001C2C03" w:rsidDel="001C2C03">
                <w:rPr>
                  <w:i/>
                  <w:iCs/>
                  <w:rPrChange w:id="67" w:author="Davis, Claire (IFPRI)" w:date="2025-04-01T20:44:00Z" w16du:dateUtc="2025-04-02T00:44:00Z">
                    <w:rPr/>
                  </w:rPrChange>
                </w:rPr>
                <w:delText>I</w:delText>
              </w:r>
            </w:del>
            <w:r w:rsidRPr="001C2C03">
              <w:rPr>
                <w:i/>
                <w:iCs/>
                <w:rPrChange w:id="68" w:author="Davis, Claire (IFPRI)" w:date="2025-04-01T20:44:00Z" w16du:dateUtc="2025-04-02T00:44:00Z">
                  <w:rPr/>
                </w:rPrChange>
              </w:rPr>
              <w:t>mpact</w:t>
            </w:r>
          </w:p>
          <w:p w14:paraId="6D0702B2" w14:textId="5249599E" w:rsidR="003A6C34" w:rsidRPr="007022D5" w:rsidRDefault="1B15ADCD" w:rsidP="1549A7A9">
            <w:pPr>
              <w:spacing w:before="240" w:after="240" w:line="240" w:lineRule="auto"/>
              <w:jc w:val="both"/>
            </w:pPr>
            <w:r w:rsidRPr="007022D5">
              <w:t>N</w:t>
            </w:r>
            <w:r w:rsidR="4260DD49" w:rsidRPr="007022D5">
              <w:t>ATURE</w:t>
            </w:r>
            <w:r w:rsidRPr="007022D5">
              <w:t>+ was implemented in Viet</w:t>
            </w:r>
            <w:ins w:id="69" w:author="Davis, Claire (IFPRI)" w:date="2025-04-01T20:44:00Z" w16du:dateUtc="2025-04-02T00:44:00Z">
              <w:r w:rsidR="001C2C03">
                <w:t xml:space="preserve"> N</w:t>
              </w:r>
            </w:ins>
            <w:del w:id="70" w:author="Davis, Claire (IFPRI)" w:date="2025-04-01T20:44:00Z" w16du:dateUtc="2025-04-02T00:44:00Z">
              <w:r w:rsidRPr="007022D5" w:rsidDel="001C2C03">
                <w:delText>n</w:delText>
              </w:r>
            </w:del>
            <w:r w:rsidRPr="007022D5">
              <w:t>am, Kenya, India, Colombia, and Burkina Faso. Highlights include:</w:t>
            </w:r>
          </w:p>
          <w:p w14:paraId="06AAEAB2" w14:textId="1C18451A" w:rsidR="003A6C34" w:rsidRPr="007022D5" w:rsidRDefault="05BB5958" w:rsidP="44CA6FC1">
            <w:pPr>
              <w:pStyle w:val="ListParagraph"/>
              <w:numPr>
                <w:ilvl w:val="0"/>
                <w:numId w:val="4"/>
              </w:numPr>
              <w:spacing w:before="240" w:after="240" w:line="240" w:lineRule="auto"/>
              <w:jc w:val="both"/>
            </w:pPr>
            <w:r w:rsidRPr="007022D5">
              <w:rPr>
                <w:b/>
                <w:bCs/>
              </w:rPr>
              <w:t>Viet</w:t>
            </w:r>
            <w:ins w:id="71" w:author="Davis, Claire (IFPRI)" w:date="2025-04-01T20:44:00Z" w16du:dateUtc="2025-04-02T00:44:00Z">
              <w:r w:rsidR="001C2C03">
                <w:rPr>
                  <w:b/>
                  <w:bCs/>
                </w:rPr>
                <w:t xml:space="preserve"> N</w:t>
              </w:r>
            </w:ins>
            <w:del w:id="72" w:author="Davis, Claire (IFPRI)" w:date="2025-04-01T20:44:00Z" w16du:dateUtc="2025-04-02T00:44:00Z">
              <w:r w:rsidRPr="007022D5" w:rsidDel="001C2C03">
                <w:rPr>
                  <w:b/>
                  <w:bCs/>
                </w:rPr>
                <w:delText>n</w:delText>
              </w:r>
            </w:del>
            <w:r w:rsidRPr="007022D5">
              <w:rPr>
                <w:b/>
                <w:bCs/>
              </w:rPr>
              <w:t>am</w:t>
            </w:r>
            <w:r w:rsidRPr="007022D5">
              <w:t>: Promotion of</w:t>
            </w:r>
            <w:r w:rsidR="4C925EB6" w:rsidRPr="007022D5">
              <w:t>, and research on,</w:t>
            </w:r>
            <w:r w:rsidRPr="007022D5">
              <w:t xml:space="preserve"> traditional crops </w:t>
            </w:r>
            <w:r w:rsidR="539736E1" w:rsidRPr="007022D5">
              <w:t>in collaboration wit</w:t>
            </w:r>
            <w:r w:rsidRPr="007022D5">
              <w:t>h rural</w:t>
            </w:r>
            <w:r w:rsidR="0A413D63" w:rsidRPr="007022D5">
              <w:t>,</w:t>
            </w:r>
            <w:r w:rsidRPr="007022D5">
              <w:t xml:space="preserve"> Indigenous</w:t>
            </w:r>
            <w:r w:rsidR="3AC7120C" w:rsidRPr="007022D5">
              <w:t xml:space="preserve"> and women's</w:t>
            </w:r>
            <w:r w:rsidRPr="007022D5">
              <w:t xml:space="preserve"> networks</w:t>
            </w:r>
            <w:r w:rsidR="584A78ED" w:rsidRPr="007022D5">
              <w:t>.</w:t>
            </w:r>
          </w:p>
          <w:p w14:paraId="3DB2674D" w14:textId="76404A3B" w:rsidR="003A6C34" w:rsidRPr="007022D5" w:rsidRDefault="05BB5958" w:rsidP="44CA6FC1">
            <w:pPr>
              <w:pStyle w:val="ListParagraph"/>
              <w:numPr>
                <w:ilvl w:val="0"/>
                <w:numId w:val="4"/>
              </w:numPr>
              <w:spacing w:before="240" w:after="240" w:line="240" w:lineRule="auto"/>
              <w:jc w:val="both"/>
            </w:pPr>
            <w:r w:rsidRPr="007022D5">
              <w:rPr>
                <w:b/>
                <w:bCs/>
              </w:rPr>
              <w:t>Kenya</w:t>
            </w:r>
            <w:r w:rsidRPr="007022D5">
              <w:t xml:space="preserve">: </w:t>
            </w:r>
            <w:r w:rsidR="25562EFB" w:rsidRPr="007022D5">
              <w:t>Establishment of a</w:t>
            </w:r>
            <w:r w:rsidRPr="007022D5">
              <w:t>ggregated farms, permaculture cooperatives, and</w:t>
            </w:r>
            <w:r w:rsidR="604D672A" w:rsidRPr="007022D5">
              <w:t xml:space="preserve"> deployment and of</w:t>
            </w:r>
            <w:r w:rsidRPr="007022D5">
              <w:t xml:space="preserve"> innovative reforestation tools</w:t>
            </w:r>
            <w:r w:rsidR="28A86AAD" w:rsidRPr="007022D5">
              <w:t xml:space="preserve"> with close community collaboration</w:t>
            </w:r>
            <w:r w:rsidR="4CCB27FF" w:rsidRPr="007022D5">
              <w:t>.</w:t>
            </w:r>
          </w:p>
          <w:p w14:paraId="47821F11" w14:textId="6DAEA941" w:rsidR="003A6C34" w:rsidRPr="007022D5" w:rsidRDefault="05BB5958" w:rsidP="44CA6FC1">
            <w:pPr>
              <w:pStyle w:val="ListParagraph"/>
              <w:numPr>
                <w:ilvl w:val="0"/>
                <w:numId w:val="4"/>
              </w:numPr>
              <w:spacing w:before="240" w:after="240" w:line="240" w:lineRule="auto"/>
              <w:jc w:val="both"/>
            </w:pPr>
            <w:r w:rsidRPr="007022D5">
              <w:rPr>
                <w:b/>
                <w:bCs/>
              </w:rPr>
              <w:t>India</w:t>
            </w:r>
            <w:r w:rsidRPr="007022D5">
              <w:t>: Strengthening of traditional seed banks</w:t>
            </w:r>
            <w:r w:rsidR="6B31301D" w:rsidRPr="007022D5">
              <w:t>,</w:t>
            </w:r>
            <w:r w:rsidRPr="007022D5">
              <w:t xml:space="preserve"> integration of tribal knowledge</w:t>
            </w:r>
            <w:r w:rsidR="40E6A178" w:rsidRPr="007022D5">
              <w:t xml:space="preserve"> and deployment of several nature-positive agriculture innovation bundles; applicable research on</w:t>
            </w:r>
            <w:r w:rsidR="511FF30A" w:rsidRPr="007022D5">
              <w:t xml:space="preserve"> native tree varieties.</w:t>
            </w:r>
          </w:p>
          <w:p w14:paraId="1F3D2581" w14:textId="798C8671" w:rsidR="003A6C34" w:rsidRPr="007022D5" w:rsidRDefault="05BB5958" w:rsidP="1549A7A9">
            <w:pPr>
              <w:pStyle w:val="ListParagraph"/>
              <w:numPr>
                <w:ilvl w:val="0"/>
                <w:numId w:val="4"/>
              </w:numPr>
              <w:spacing w:before="240" w:after="240" w:line="240" w:lineRule="auto"/>
              <w:jc w:val="both"/>
            </w:pPr>
            <w:r w:rsidRPr="007022D5">
              <w:rPr>
                <w:b/>
                <w:bCs/>
              </w:rPr>
              <w:t>Colombia</w:t>
            </w:r>
            <w:r w:rsidRPr="007022D5">
              <w:t xml:space="preserve">: Transition from extractive farming to nature-positive practices and </w:t>
            </w:r>
            <w:r w:rsidR="76D9FA06" w:rsidRPr="007022D5">
              <w:t>adoption</w:t>
            </w:r>
            <w:r w:rsidR="1C8CA4C8" w:rsidRPr="007022D5">
              <w:t>;</w:t>
            </w:r>
            <w:r w:rsidR="76D9FA06" w:rsidRPr="007022D5">
              <w:t xml:space="preserve"> sustainable use </w:t>
            </w:r>
            <w:r w:rsidR="71ADA8E8" w:rsidRPr="007022D5">
              <w:t>and con</w:t>
            </w:r>
            <w:r w:rsidR="5CE80859" w:rsidRPr="007022D5">
              <w:t>servation of neglected and underutilized species</w:t>
            </w:r>
            <w:r w:rsidR="76E1ECFC" w:rsidRPr="007022D5">
              <w:t xml:space="preserve">; nationwide </w:t>
            </w:r>
            <w:r w:rsidR="76B6A644" w:rsidRPr="007022D5">
              <w:t>enhancement</w:t>
            </w:r>
            <w:r w:rsidR="76E1ECFC" w:rsidRPr="007022D5">
              <w:t xml:space="preserve"> of circular bioeconomy</w:t>
            </w:r>
            <w:r w:rsidR="76D9FA06" w:rsidRPr="007022D5">
              <w:t xml:space="preserve"> </w:t>
            </w:r>
            <w:r w:rsidR="278F5A82" w:rsidRPr="007022D5">
              <w:t>activity through</w:t>
            </w:r>
            <w:r w:rsidR="5F092D52" w:rsidRPr="007022D5">
              <w:t xml:space="preserve"> "boot camps" and government collaboration.</w:t>
            </w:r>
          </w:p>
          <w:p w14:paraId="28856365" w14:textId="20B58D41" w:rsidR="003A6C34" w:rsidRPr="007022D5" w:rsidRDefault="05BB5958" w:rsidP="1549A7A9">
            <w:pPr>
              <w:pStyle w:val="ListParagraph"/>
              <w:numPr>
                <w:ilvl w:val="0"/>
                <w:numId w:val="4"/>
              </w:numPr>
              <w:spacing w:before="240" w:after="240" w:line="240" w:lineRule="auto"/>
              <w:jc w:val="both"/>
            </w:pPr>
            <w:r w:rsidRPr="007022D5">
              <w:rPr>
                <w:b/>
                <w:bCs/>
              </w:rPr>
              <w:t>Burkina Faso</w:t>
            </w:r>
            <w:r w:rsidRPr="007022D5">
              <w:t>: Grassroots agroecological frameworks built through partnerships with women’s groups and schools</w:t>
            </w:r>
            <w:r w:rsidR="622CC6AC" w:rsidRPr="007022D5">
              <w:t>; detailed research on 600 small-scale nurseries to improve reforestation</w:t>
            </w:r>
            <w:r w:rsidR="4044E089" w:rsidRPr="007022D5">
              <w:t xml:space="preserve"> initiatives.</w:t>
            </w:r>
          </w:p>
          <w:p w14:paraId="43070CF9" w14:textId="4B8970E6" w:rsidR="003A6C34" w:rsidRPr="007022D5" w:rsidRDefault="547101F0" w:rsidP="44CA6FC1">
            <w:pPr>
              <w:spacing w:before="240" w:after="240" w:line="240" w:lineRule="auto"/>
              <w:jc w:val="both"/>
            </w:pPr>
            <w:r w:rsidRPr="007022D5">
              <w:t>These in-country efforts ensured context-specific implementation while reinforcing cross-country learning.</w:t>
            </w:r>
          </w:p>
          <w:p w14:paraId="6239373C" w14:textId="6CF09221" w:rsidR="003A6C34" w:rsidRPr="00EF6A14" w:rsidRDefault="547101F0" w:rsidP="44CA6FC1">
            <w:pPr>
              <w:spacing w:before="240" w:after="240" w:line="240" w:lineRule="auto"/>
              <w:jc w:val="both"/>
              <w:rPr>
                <w:i/>
                <w:iCs/>
                <w:rPrChange w:id="73" w:author="Davis, Claire (IFPRI)" w:date="2025-04-01T20:46:00Z" w16du:dateUtc="2025-04-02T00:46:00Z">
                  <w:rPr/>
                </w:rPrChange>
              </w:rPr>
            </w:pPr>
            <w:del w:id="74" w:author="Davis, Claire (IFPRI)" w:date="2025-04-01T20:46:00Z" w16du:dateUtc="2025-04-02T00:46:00Z">
              <w:r w:rsidRPr="00EF6A14" w:rsidDel="00EF6A14">
                <w:rPr>
                  <w:i/>
                  <w:iCs/>
                  <w:rPrChange w:id="75" w:author="Davis, Claire (IFPRI)" w:date="2025-04-01T20:46:00Z" w16du:dateUtc="2025-04-02T00:46:00Z">
                    <w:rPr/>
                  </w:rPrChange>
                </w:rPr>
                <w:delText xml:space="preserve">4. </w:delText>
              </w:r>
            </w:del>
            <w:r w:rsidRPr="00EF6A14">
              <w:rPr>
                <w:i/>
                <w:iCs/>
                <w:rPrChange w:id="76" w:author="Davis, Claire (IFPRI)" w:date="2025-04-01T20:46:00Z" w16du:dateUtc="2025-04-02T00:46:00Z">
                  <w:rPr/>
                </w:rPrChange>
              </w:rPr>
              <w:t>Partnership-</w:t>
            </w:r>
            <w:ins w:id="77" w:author="Davis, Claire (IFPRI)" w:date="2025-04-01T20:46:00Z" w16du:dateUtc="2025-04-02T00:46:00Z">
              <w:r w:rsidR="00EF6A14">
                <w:rPr>
                  <w:i/>
                  <w:iCs/>
                </w:rPr>
                <w:t>d</w:t>
              </w:r>
            </w:ins>
            <w:del w:id="78" w:author="Davis, Claire (IFPRI)" w:date="2025-04-01T20:46:00Z" w16du:dateUtc="2025-04-02T00:46:00Z">
              <w:r w:rsidRPr="00EF6A14" w:rsidDel="00EF6A14">
                <w:rPr>
                  <w:i/>
                  <w:iCs/>
                  <w:rPrChange w:id="79" w:author="Davis, Claire (IFPRI)" w:date="2025-04-01T20:46:00Z" w16du:dateUtc="2025-04-02T00:46:00Z">
                    <w:rPr/>
                  </w:rPrChange>
                </w:rPr>
                <w:delText>D</w:delText>
              </w:r>
            </w:del>
            <w:r w:rsidRPr="00EF6A14">
              <w:rPr>
                <w:i/>
                <w:iCs/>
                <w:rPrChange w:id="80" w:author="Davis, Claire (IFPRI)" w:date="2025-04-01T20:46:00Z" w16du:dateUtc="2025-04-02T00:46:00Z">
                  <w:rPr/>
                </w:rPrChange>
              </w:rPr>
              <w:t xml:space="preserve">riven </w:t>
            </w:r>
            <w:ins w:id="81" w:author="Davis, Claire (IFPRI)" w:date="2025-04-01T20:46:00Z" w16du:dateUtc="2025-04-02T00:46:00Z">
              <w:r w:rsidR="00EF6A14">
                <w:rPr>
                  <w:i/>
                  <w:iCs/>
                </w:rPr>
                <w:t>t</w:t>
              </w:r>
            </w:ins>
            <w:del w:id="82" w:author="Davis, Claire (IFPRI)" w:date="2025-04-01T20:46:00Z" w16du:dateUtc="2025-04-02T00:46:00Z">
              <w:r w:rsidRPr="00EF6A14" w:rsidDel="00EF6A14">
                <w:rPr>
                  <w:i/>
                  <w:iCs/>
                  <w:rPrChange w:id="83" w:author="Davis, Claire (IFPRI)" w:date="2025-04-01T20:46:00Z" w16du:dateUtc="2025-04-02T00:46:00Z">
                    <w:rPr/>
                  </w:rPrChange>
                </w:rPr>
                <w:delText>T</w:delText>
              </w:r>
            </w:del>
            <w:r w:rsidRPr="00EF6A14">
              <w:rPr>
                <w:i/>
                <w:iCs/>
                <w:rPrChange w:id="84" w:author="Davis, Claire (IFPRI)" w:date="2025-04-01T20:46:00Z" w16du:dateUtc="2025-04-02T00:46:00Z">
                  <w:rPr/>
                </w:rPrChange>
              </w:rPr>
              <w:t>ransformation</w:t>
            </w:r>
          </w:p>
          <w:p w14:paraId="4EB63ADA" w14:textId="7FA10553" w:rsidR="003A6C34" w:rsidRPr="007022D5" w:rsidRDefault="1B15ADCD" w:rsidP="1549A7A9">
            <w:pPr>
              <w:spacing w:before="240" w:after="240" w:line="240" w:lineRule="auto"/>
              <w:jc w:val="both"/>
              <w:rPr>
                <w:b/>
                <w:bCs/>
              </w:rPr>
            </w:pPr>
            <w:r w:rsidRPr="007022D5">
              <w:t>N</w:t>
            </w:r>
            <w:r w:rsidR="146FA06F" w:rsidRPr="007022D5">
              <w:t>ATURE</w:t>
            </w:r>
            <w:r w:rsidRPr="007022D5">
              <w:t xml:space="preserve">+ collaborated with </w:t>
            </w:r>
            <w:r w:rsidR="70D1FA2E" w:rsidRPr="007022D5">
              <w:t>more than</w:t>
            </w:r>
            <w:r w:rsidRPr="007022D5">
              <w:t xml:space="preserve"> 100 external (non-CGIAR) partners, including governments, NARES, civil society, private sector actors, and international organizations. Partnerships were central to</w:t>
            </w:r>
            <w:r w:rsidR="32278E31" w:rsidRPr="007022D5">
              <w:t xml:space="preserve"> the collaborative development of innovations and policy recommendations. </w:t>
            </w:r>
            <w:r w:rsidR="6BA0107C" w:rsidRPr="007022D5">
              <w:t xml:space="preserve">The Initiative advanced circular </w:t>
            </w:r>
            <w:r w:rsidR="112B94F2" w:rsidRPr="007022D5">
              <w:t>bio</w:t>
            </w:r>
            <w:r w:rsidR="6BA0107C" w:rsidRPr="007022D5">
              <w:t>econom</w:t>
            </w:r>
            <w:r w:rsidR="5A25A829" w:rsidRPr="007022D5">
              <w:t>y (CBE)</w:t>
            </w:r>
            <w:r w:rsidR="6BA0107C" w:rsidRPr="007022D5">
              <w:t xml:space="preserve"> activity through close collaboration with women's</w:t>
            </w:r>
            <w:r w:rsidR="02B4967C" w:rsidRPr="007022D5">
              <w:t xml:space="preserve"> cooperatives,</w:t>
            </w:r>
            <w:r w:rsidR="6BA0107C" w:rsidRPr="007022D5">
              <w:t xml:space="preserve"> entrepreneurs</w:t>
            </w:r>
            <w:r w:rsidR="243012A2" w:rsidRPr="007022D5">
              <w:t xml:space="preserve"> and</w:t>
            </w:r>
            <w:r w:rsidR="6BA0107C" w:rsidRPr="007022D5">
              <w:t xml:space="preserve"> government</w:t>
            </w:r>
            <w:r w:rsidR="75A04E63" w:rsidRPr="007022D5">
              <w:t xml:space="preserve"> organizations advancing national circular economy goals.</w:t>
            </w:r>
            <w:r w:rsidR="33E2596C" w:rsidRPr="007022D5">
              <w:t xml:space="preserve"> NATURE+ CBE partnerships in all five Initiative target countries</w:t>
            </w:r>
            <w:r w:rsidR="3849E5D8" w:rsidRPr="007022D5">
              <w:t xml:space="preserve"> improve</w:t>
            </w:r>
            <w:r w:rsidR="42401605" w:rsidRPr="007022D5">
              <w:t>d</w:t>
            </w:r>
            <w:r w:rsidR="3849E5D8" w:rsidRPr="007022D5">
              <w:t xml:space="preserve"> waste management, biodiversity and livelihoods.</w:t>
            </w:r>
            <w:r w:rsidR="33E2596C" w:rsidRPr="007022D5">
              <w:t xml:space="preserve"> </w:t>
            </w:r>
            <w:r w:rsidR="00926C71" w:rsidRPr="007022D5">
              <w:t>Initiative</w:t>
            </w:r>
            <w:r w:rsidR="75A04E63" w:rsidRPr="007022D5">
              <w:t xml:space="preserve"> activities influenced global dialogues</w:t>
            </w:r>
            <w:r w:rsidR="19175499" w:rsidRPr="007022D5">
              <w:t>, and in some cases program implementation, related to nature</w:t>
            </w:r>
            <w:r w:rsidR="5315A174" w:rsidRPr="007022D5">
              <w:t>-</w:t>
            </w:r>
            <w:r w:rsidR="19175499" w:rsidRPr="007022D5">
              <w:t>positive agriculture. (</w:t>
            </w:r>
            <w:r w:rsidR="634AF9DD" w:rsidRPr="007022D5">
              <w:t>Organizations include the FAO, UNDP, UNEP and the Convention on Biological Diversity)</w:t>
            </w:r>
            <w:r w:rsidR="7D7E87F4" w:rsidRPr="007022D5">
              <w:t>.</w:t>
            </w:r>
            <w:r w:rsidR="634AF9DD" w:rsidRPr="007022D5">
              <w:t xml:space="preserve"> </w:t>
            </w:r>
          </w:p>
          <w:p w14:paraId="170FB4AB" w14:textId="46B6715B" w:rsidR="003A6C34" w:rsidRPr="00EF6A14" w:rsidRDefault="6972D2E9" w:rsidP="1549A7A9">
            <w:pPr>
              <w:spacing w:before="240" w:after="240" w:line="240" w:lineRule="auto"/>
              <w:jc w:val="both"/>
              <w:rPr>
                <w:i/>
                <w:iCs/>
                <w:rPrChange w:id="85" w:author="Davis, Claire (IFPRI)" w:date="2025-04-01T20:46:00Z" w16du:dateUtc="2025-04-02T00:46:00Z">
                  <w:rPr/>
                </w:rPrChange>
              </w:rPr>
            </w:pPr>
            <w:r w:rsidRPr="00EF6A14">
              <w:rPr>
                <w:i/>
                <w:iCs/>
                <w:rPrChange w:id="86" w:author="Davis, Claire (IFPRI)" w:date="2025-04-01T20:46:00Z" w16du:dateUtc="2025-04-02T00:46:00Z">
                  <w:rPr/>
                </w:rPrChange>
              </w:rPr>
              <w:t>2024 Highlights</w:t>
            </w:r>
          </w:p>
          <w:p w14:paraId="02970CF3" w14:textId="6E13D73C" w:rsidR="003A6C34" w:rsidRPr="007022D5" w:rsidRDefault="05BB5958" w:rsidP="1549A7A9">
            <w:pPr>
              <w:spacing w:before="240" w:after="240" w:line="240" w:lineRule="auto"/>
              <w:jc w:val="both"/>
              <w:rPr>
                <w:b/>
                <w:bCs/>
              </w:rPr>
            </w:pPr>
            <w:r w:rsidRPr="007022D5">
              <w:t>In its final year, N</w:t>
            </w:r>
            <w:r w:rsidR="73C1D19D" w:rsidRPr="007022D5">
              <w:t>ATURE</w:t>
            </w:r>
            <w:r w:rsidRPr="007022D5">
              <w:t>+ deepened policy engagement and local implementation</w:t>
            </w:r>
            <w:r w:rsidR="3056069D" w:rsidRPr="007022D5">
              <w:t xml:space="preserve">. </w:t>
            </w:r>
            <w:r w:rsidR="380266B7" w:rsidRPr="007022D5">
              <w:t>Several</w:t>
            </w:r>
            <w:r w:rsidRPr="007022D5">
              <w:t xml:space="preserve"> countries aligned agricultural </w:t>
            </w:r>
            <w:r w:rsidR="43ED6647" w:rsidRPr="007022D5">
              <w:t xml:space="preserve">policies and </w:t>
            </w:r>
            <w:r w:rsidRPr="007022D5">
              <w:t>strategies with nature-positive principles</w:t>
            </w:r>
            <w:r w:rsidR="423619EB" w:rsidRPr="007022D5">
              <w:t xml:space="preserve">. NATURE+ and partners scaled innovations across regions, particularly digital tools for landscape restoration and </w:t>
            </w:r>
            <w:r w:rsidR="0F958F5B" w:rsidRPr="007022D5">
              <w:t>agrobiodiversity identification and use. The Initiative increased the integration of gender and equity factors into program design and evidence generation.</w:t>
            </w:r>
          </w:p>
          <w:p w14:paraId="6B7577EC" w14:textId="3E7DAE61" w:rsidR="003A6C34" w:rsidRPr="00EF6A14" w:rsidRDefault="004A4734" w:rsidP="1549A7A9">
            <w:pPr>
              <w:spacing w:before="240" w:after="240" w:line="240" w:lineRule="auto"/>
              <w:jc w:val="both"/>
              <w:rPr>
                <w:i/>
                <w:iCs/>
                <w:rPrChange w:id="87" w:author="Davis, Claire (IFPRI)" w:date="2025-04-01T20:46:00Z" w16du:dateUtc="2025-04-02T00:46:00Z">
                  <w:rPr/>
                </w:rPrChange>
              </w:rPr>
            </w:pPr>
            <w:r w:rsidRPr="00EF6A14">
              <w:rPr>
                <w:i/>
                <w:iCs/>
                <w:rPrChange w:id="88" w:author="Davis, Claire (IFPRI)" w:date="2025-04-01T20:46:00Z" w16du:dateUtc="2025-04-02T00:46:00Z">
                  <w:rPr/>
                </w:rPrChange>
              </w:rPr>
              <w:t>Conclusion</w:t>
            </w:r>
          </w:p>
          <w:p w14:paraId="5CD710A0" w14:textId="366EC512" w:rsidR="003A6C34" w:rsidRPr="007022D5" w:rsidRDefault="05BB5958" w:rsidP="1549A7A9">
            <w:pPr>
              <w:pStyle w:val="ListParagraph"/>
              <w:numPr>
                <w:ilvl w:val="0"/>
                <w:numId w:val="1"/>
              </w:numPr>
              <w:spacing w:before="240" w:after="240" w:line="240" w:lineRule="auto"/>
              <w:jc w:val="both"/>
            </w:pPr>
            <w:r w:rsidRPr="007022D5">
              <w:t>N</w:t>
            </w:r>
            <w:r w:rsidR="4F550FFB" w:rsidRPr="007022D5">
              <w:t>ATURE</w:t>
            </w:r>
            <w:r w:rsidRPr="007022D5">
              <w:t xml:space="preserve">+ demonstrated that </w:t>
            </w:r>
            <w:r w:rsidRPr="007022D5">
              <w:rPr>
                <w:b/>
                <w:bCs/>
              </w:rPr>
              <w:t>nature-positive agricultural transitions are feasible</w:t>
            </w:r>
            <w:r w:rsidR="249DFE3B" w:rsidRPr="007022D5">
              <w:rPr>
                <w:b/>
                <w:bCs/>
              </w:rPr>
              <w:t>, profitable</w:t>
            </w:r>
            <w:r w:rsidRPr="007022D5">
              <w:rPr>
                <w:b/>
                <w:bCs/>
              </w:rPr>
              <w:t xml:space="preserve"> and </w:t>
            </w:r>
            <w:r w:rsidR="5ECECA03" w:rsidRPr="007022D5">
              <w:rPr>
                <w:b/>
                <w:bCs/>
              </w:rPr>
              <w:t>beneficial for people and nature</w:t>
            </w:r>
            <w:r w:rsidRPr="007022D5">
              <w:t xml:space="preserve"> when grounded in science and driven by partnerships.</w:t>
            </w:r>
          </w:p>
          <w:p w14:paraId="17BFAD3E" w14:textId="6A59941A" w:rsidR="003A6C34" w:rsidRPr="007022D5" w:rsidRDefault="05BB5958" w:rsidP="44CA6FC1">
            <w:pPr>
              <w:pStyle w:val="ListParagraph"/>
              <w:numPr>
                <w:ilvl w:val="0"/>
                <w:numId w:val="1"/>
              </w:numPr>
              <w:spacing w:before="240" w:after="240" w:line="240" w:lineRule="auto"/>
              <w:jc w:val="both"/>
            </w:pPr>
            <w:r w:rsidRPr="007022D5">
              <w:t xml:space="preserve">The </w:t>
            </w:r>
            <w:r w:rsidRPr="007022D5">
              <w:rPr>
                <w:b/>
                <w:bCs/>
              </w:rPr>
              <w:t>integration of biodiversity conservation, circular economy, and equity</w:t>
            </w:r>
            <w:r w:rsidRPr="007022D5">
              <w:t xml:space="preserve"> into agri</w:t>
            </w:r>
            <w:del w:id="89" w:author="Davis, Claire (IFPRI)" w:date="2025-04-01T20:40:00Z" w16du:dateUtc="2025-04-02T00:40:00Z">
              <w:r w:rsidRPr="007022D5" w:rsidDel="006A55D6">
                <w:delText>-</w:delText>
              </w:r>
            </w:del>
            <w:r w:rsidRPr="007022D5">
              <w:t>food systems deliver</w:t>
            </w:r>
            <w:r w:rsidR="0BFFC3D8" w:rsidRPr="007022D5">
              <w:t xml:space="preserve">s </w:t>
            </w:r>
            <w:r w:rsidRPr="007022D5">
              <w:rPr>
                <w:b/>
                <w:bCs/>
              </w:rPr>
              <w:t>benefits for people and the planet</w:t>
            </w:r>
            <w:r w:rsidRPr="007022D5">
              <w:t>.</w:t>
            </w:r>
          </w:p>
          <w:p w14:paraId="0BCC2DE5" w14:textId="25501BA0" w:rsidR="003A6C34" w:rsidRPr="007022D5" w:rsidRDefault="0690E60D" w:rsidP="1549A7A9">
            <w:pPr>
              <w:pStyle w:val="ListParagraph"/>
              <w:numPr>
                <w:ilvl w:val="0"/>
                <w:numId w:val="1"/>
              </w:numPr>
              <w:spacing w:before="240" w:after="240" w:line="240" w:lineRule="auto"/>
              <w:jc w:val="both"/>
            </w:pPr>
            <w:r w:rsidRPr="007022D5">
              <w:rPr>
                <w:b/>
                <w:bCs/>
              </w:rPr>
              <w:t>Community-</w:t>
            </w:r>
            <w:r w:rsidR="7A5D2E94" w:rsidRPr="007022D5">
              <w:rPr>
                <w:b/>
                <w:bCs/>
              </w:rPr>
              <w:t>led</w:t>
            </w:r>
            <w:r w:rsidR="05BB5958" w:rsidRPr="007022D5">
              <w:rPr>
                <w:b/>
                <w:bCs/>
              </w:rPr>
              <w:t xml:space="preserve"> innovation and knowledge systems </w:t>
            </w:r>
            <w:r w:rsidR="124263AC" w:rsidRPr="007022D5">
              <w:rPr>
                <w:b/>
                <w:bCs/>
              </w:rPr>
              <w:t>a</w:t>
            </w:r>
            <w:r w:rsidR="05BB5958" w:rsidRPr="007022D5">
              <w:rPr>
                <w:b/>
                <w:bCs/>
              </w:rPr>
              <w:t>re central to</w:t>
            </w:r>
            <w:r w:rsidR="2DCF2007" w:rsidRPr="007022D5">
              <w:rPr>
                <w:b/>
                <w:bCs/>
              </w:rPr>
              <w:t xml:space="preserve"> nature-positive</w:t>
            </w:r>
            <w:r w:rsidR="05BB5958" w:rsidRPr="007022D5">
              <w:rPr>
                <w:b/>
                <w:bCs/>
              </w:rPr>
              <w:t xml:space="preserve"> success</w:t>
            </w:r>
            <w:r w:rsidR="3082134A" w:rsidRPr="007022D5">
              <w:rPr>
                <w:b/>
                <w:bCs/>
              </w:rPr>
              <w:t>es</w:t>
            </w:r>
            <w:r w:rsidR="05BB5958" w:rsidRPr="007022D5">
              <w:t xml:space="preserve">, with tools and practices co-developed </w:t>
            </w:r>
            <w:r w:rsidR="2C38CC93" w:rsidRPr="007022D5">
              <w:t>with</w:t>
            </w:r>
            <w:r w:rsidR="05BB5958" w:rsidRPr="007022D5">
              <w:t xml:space="preserve"> communi</w:t>
            </w:r>
            <w:r w:rsidR="615AC940" w:rsidRPr="007022D5">
              <w:t>ty stakeholders</w:t>
            </w:r>
            <w:r w:rsidR="05BB5958" w:rsidRPr="007022D5">
              <w:t>.</w:t>
            </w:r>
          </w:p>
          <w:p w14:paraId="0C747791" w14:textId="29BA509B" w:rsidR="003A6C34" w:rsidRPr="007022D5" w:rsidRDefault="05BB5958" w:rsidP="1549A7A9">
            <w:pPr>
              <w:pStyle w:val="ListParagraph"/>
              <w:numPr>
                <w:ilvl w:val="0"/>
                <w:numId w:val="1"/>
              </w:numPr>
              <w:spacing w:before="240" w:after="240" w:line="240" w:lineRule="auto"/>
              <w:jc w:val="both"/>
            </w:pPr>
            <w:r w:rsidRPr="007022D5">
              <w:rPr>
                <w:b/>
                <w:bCs/>
              </w:rPr>
              <w:t>Polic</w:t>
            </w:r>
            <w:r w:rsidR="0CC7BFD6" w:rsidRPr="007022D5">
              <w:rPr>
                <w:b/>
                <w:bCs/>
              </w:rPr>
              <w:t>ies</w:t>
            </w:r>
            <w:r w:rsidRPr="007022D5">
              <w:rPr>
                <w:b/>
                <w:bCs/>
              </w:rPr>
              <w:t xml:space="preserve"> and investment</w:t>
            </w:r>
            <w:r w:rsidR="0E264B17" w:rsidRPr="007022D5">
              <w:rPr>
                <w:b/>
                <w:bCs/>
              </w:rPr>
              <w:t>s</w:t>
            </w:r>
            <w:r w:rsidR="2E2CB0AB" w:rsidRPr="007022D5">
              <w:rPr>
                <w:b/>
                <w:bCs/>
              </w:rPr>
              <w:t xml:space="preserve"> for</w:t>
            </w:r>
            <w:r w:rsidRPr="007022D5">
              <w:rPr>
                <w:b/>
                <w:bCs/>
              </w:rPr>
              <w:t xml:space="preserve"> nature-positive solutions</w:t>
            </w:r>
            <w:r w:rsidRPr="007022D5">
              <w:t xml:space="preserve"> </w:t>
            </w:r>
            <w:r w:rsidR="5DE48F50" w:rsidRPr="007022D5">
              <w:t>are</w:t>
            </w:r>
            <w:r w:rsidRPr="007022D5">
              <w:t xml:space="preserve"> catalyzed through </w:t>
            </w:r>
            <w:r w:rsidRPr="007022D5">
              <w:rPr>
                <w:b/>
                <w:bCs/>
              </w:rPr>
              <w:t>strategic partnerships and evidence-based engagement</w:t>
            </w:r>
            <w:r w:rsidRPr="007022D5">
              <w:t>.</w:t>
            </w:r>
          </w:p>
          <w:p w14:paraId="05C57150" w14:textId="063AAF25" w:rsidR="003A6C34" w:rsidRPr="007022D5" w:rsidRDefault="1B15ADCD" w:rsidP="1549A7A9">
            <w:pPr>
              <w:spacing w:before="240" w:after="240" w:line="240" w:lineRule="auto"/>
              <w:jc w:val="both"/>
            </w:pPr>
            <w:r w:rsidRPr="007022D5">
              <w:t>A</w:t>
            </w:r>
            <w:r w:rsidR="5B821AB7" w:rsidRPr="007022D5">
              <w:t>t</w:t>
            </w:r>
            <w:r w:rsidRPr="007022D5">
              <w:t xml:space="preserve"> the</w:t>
            </w:r>
            <w:r w:rsidR="0DDA928F" w:rsidRPr="007022D5">
              <w:t xml:space="preserve"> conclusion of the</w:t>
            </w:r>
            <w:r w:rsidRPr="007022D5">
              <w:t xml:space="preserve"> Initiative</w:t>
            </w:r>
            <w:r w:rsidR="42B59F2C" w:rsidRPr="007022D5">
              <w:t>'s</w:t>
            </w:r>
            <w:r w:rsidRPr="007022D5">
              <w:t xml:space="preserve"> </w:t>
            </w:r>
            <w:r w:rsidR="1B4A6C47" w:rsidRPr="007022D5">
              <w:t>first</w:t>
            </w:r>
            <w:r w:rsidRPr="007022D5">
              <w:t xml:space="preserve"> phase, </w:t>
            </w:r>
            <w:r w:rsidR="26618647" w:rsidRPr="007022D5">
              <w:t>NATURE+</w:t>
            </w:r>
            <w:r w:rsidRPr="007022D5">
              <w:t xml:space="preserve"> </w:t>
            </w:r>
            <w:r w:rsidR="1D660A78" w:rsidRPr="007022D5">
              <w:t>delivers</w:t>
            </w:r>
            <w:r w:rsidR="7821FC13" w:rsidRPr="007022D5">
              <w:t xml:space="preserve"> a strong foundation for continued growth for</w:t>
            </w:r>
            <w:r w:rsidRPr="007022D5">
              <w:t xml:space="preserve"> </w:t>
            </w:r>
            <w:r w:rsidR="655E0AA3" w:rsidRPr="007022D5">
              <w:t>its</w:t>
            </w:r>
            <w:r w:rsidRPr="007022D5">
              <w:t xml:space="preserve"> portfolio of innovations, a tested model of transdisciplinary collaboration, and </w:t>
            </w:r>
            <w:r w:rsidR="266B6F91" w:rsidRPr="007022D5">
              <w:t>a clear direction for</w:t>
            </w:r>
            <w:r w:rsidRPr="007022D5">
              <w:t xml:space="preserve"> scaling nature-positive solutions across regions and systems</w:t>
            </w:r>
            <w:r w:rsidR="3AB44253" w:rsidRPr="007022D5">
              <w:t xml:space="preserve">. The momentum generated by the Initiative </w:t>
            </w:r>
            <w:r w:rsidR="071E35B6" w:rsidRPr="007022D5">
              <w:t>is fully expected to be critical to the success of Multifunctional Landscapes Science Program and the CGIAR Research Portfolio 2025-2030.</w:t>
            </w:r>
          </w:p>
          <w:p w14:paraId="41519DD0" w14:textId="62712A7C" w:rsidR="003A6C34" w:rsidRPr="007022D5" w:rsidRDefault="003A6C34" w:rsidP="44CA6FC1">
            <w:pPr>
              <w:pBdr>
                <w:top w:val="nil"/>
                <w:left w:val="nil"/>
                <w:bottom w:val="nil"/>
                <w:right w:val="nil"/>
                <w:between w:val="nil"/>
              </w:pBdr>
              <w:spacing w:after="0" w:line="240" w:lineRule="auto"/>
              <w:jc w:val="both"/>
              <w:rPr>
                <w:i/>
                <w:iCs/>
                <w:highlight w:val="green"/>
              </w:rPr>
            </w:pPr>
          </w:p>
        </w:tc>
      </w:tr>
    </w:tbl>
    <w:p w14:paraId="07547A01" w14:textId="77777777" w:rsidR="003A6C34" w:rsidRPr="007022D5" w:rsidRDefault="003A6C34">
      <w:pPr>
        <w:spacing w:after="0" w:line="240" w:lineRule="auto"/>
        <w:jc w:val="both"/>
      </w:pPr>
    </w:p>
    <w:p w14:paraId="511EBE65" w14:textId="77777777" w:rsidR="003A6C34" w:rsidRPr="007022D5" w:rsidRDefault="0058320A" w:rsidP="44CA6FC1">
      <w:pPr>
        <w:spacing w:after="0" w:line="240" w:lineRule="auto"/>
        <w:jc w:val="both"/>
        <w:rPr>
          <w:b/>
          <w:bCs/>
          <w:highlight w:val="lightGray"/>
        </w:rPr>
      </w:pPr>
      <w:r w:rsidRPr="007022D5">
        <w:rPr>
          <w:b/>
          <w:bCs/>
          <w:highlight w:val="lightGray"/>
        </w:rPr>
        <w:t>Budget</w:t>
      </w:r>
    </w:p>
    <w:p w14:paraId="5043CB0F" w14:textId="77777777" w:rsidR="003A6C34" w:rsidRPr="007022D5" w:rsidRDefault="003A6C34">
      <w:pPr>
        <w:spacing w:after="0" w:line="240" w:lineRule="auto"/>
        <w:jc w:val="both"/>
        <w:rPr>
          <w:b/>
          <w:highlight w:val="lightGray"/>
        </w:rPr>
      </w:pPr>
    </w:p>
    <w:tbl>
      <w:tblPr>
        <w:tblStyle w:val="af4"/>
        <w:tblW w:w="9351" w:type="dxa"/>
        <w:tblBorders>
          <w:top w:val="single" w:sz="4" w:space="0" w:color="F7CBAC"/>
          <w:left w:val="single" w:sz="4" w:space="0" w:color="F7CBAC"/>
          <w:bottom w:val="single" w:sz="4" w:space="0" w:color="F7CBAC"/>
          <w:right w:val="single" w:sz="4" w:space="0" w:color="F7CBAC"/>
          <w:insideH w:val="single" w:sz="4" w:space="0" w:color="F7CBAC"/>
          <w:insideV w:val="single" w:sz="4" w:space="0" w:color="F7CBAC"/>
        </w:tblBorders>
        <w:tblLayout w:type="fixed"/>
        <w:tblLook w:val="0400" w:firstRow="0" w:lastRow="0" w:firstColumn="0" w:lastColumn="0" w:noHBand="0" w:noVBand="1"/>
      </w:tblPr>
      <w:tblGrid>
        <w:gridCol w:w="3823"/>
        <w:gridCol w:w="1842"/>
        <w:gridCol w:w="1985"/>
        <w:gridCol w:w="1701"/>
      </w:tblGrid>
      <w:tr w:rsidR="003A6C34" w:rsidRPr="007022D5" w14:paraId="2F1B4649" w14:textId="77777777">
        <w:tc>
          <w:tcPr>
            <w:tcW w:w="3823" w:type="dxa"/>
            <w:shd w:val="clear" w:color="auto" w:fill="5B9BD5"/>
          </w:tcPr>
          <w:p w14:paraId="737CA9C0" w14:textId="77777777" w:rsidR="003A6C34" w:rsidRPr="007022D5" w:rsidRDefault="0058320A">
            <w:pPr>
              <w:jc w:val="both"/>
            </w:pPr>
            <w:r w:rsidRPr="007022D5">
              <w:t>US$</w:t>
            </w:r>
          </w:p>
        </w:tc>
        <w:tc>
          <w:tcPr>
            <w:tcW w:w="1842" w:type="dxa"/>
            <w:shd w:val="clear" w:color="auto" w:fill="5B9BD5"/>
          </w:tcPr>
          <w:p w14:paraId="1FBE425F" w14:textId="77777777" w:rsidR="003A6C34" w:rsidRPr="007022D5" w:rsidRDefault="0058320A">
            <w:pPr>
              <w:jc w:val="both"/>
            </w:pPr>
            <w:r w:rsidRPr="007022D5">
              <w:t>2022</w:t>
            </w:r>
          </w:p>
        </w:tc>
        <w:tc>
          <w:tcPr>
            <w:tcW w:w="1985" w:type="dxa"/>
            <w:shd w:val="clear" w:color="auto" w:fill="5B9BD5"/>
          </w:tcPr>
          <w:p w14:paraId="73F56A6F" w14:textId="77777777" w:rsidR="003A6C34" w:rsidRPr="007022D5" w:rsidRDefault="0058320A">
            <w:pPr>
              <w:jc w:val="both"/>
            </w:pPr>
            <w:r w:rsidRPr="007022D5">
              <w:t>2023</w:t>
            </w:r>
          </w:p>
        </w:tc>
        <w:tc>
          <w:tcPr>
            <w:tcW w:w="1701" w:type="dxa"/>
            <w:shd w:val="clear" w:color="auto" w:fill="5B9BD5"/>
          </w:tcPr>
          <w:p w14:paraId="3C04FD3E" w14:textId="77777777" w:rsidR="003A6C34" w:rsidRPr="007022D5" w:rsidRDefault="0058320A">
            <w:pPr>
              <w:jc w:val="both"/>
              <w:rPr>
                <w:b/>
              </w:rPr>
            </w:pPr>
            <w:r w:rsidRPr="007022D5">
              <w:rPr>
                <w:b/>
              </w:rPr>
              <w:t>2024</w:t>
            </w:r>
          </w:p>
        </w:tc>
      </w:tr>
      <w:tr w:rsidR="006C550A" w:rsidRPr="007022D5" w14:paraId="75E7FD49" w14:textId="77777777">
        <w:tc>
          <w:tcPr>
            <w:tcW w:w="3823" w:type="dxa"/>
          </w:tcPr>
          <w:p w14:paraId="04AD7B02" w14:textId="77777777" w:rsidR="006C550A" w:rsidRPr="007022D5" w:rsidRDefault="006C550A" w:rsidP="006C550A">
            <w:pPr>
              <w:jc w:val="both"/>
            </w:pPr>
            <w:r w:rsidRPr="007022D5">
              <w:t>Proposal budget</w:t>
            </w:r>
          </w:p>
        </w:tc>
        <w:tc>
          <w:tcPr>
            <w:tcW w:w="1842" w:type="dxa"/>
            <w:vAlign w:val="center"/>
          </w:tcPr>
          <w:p w14:paraId="07459315" w14:textId="08B8B68B" w:rsidR="006C550A" w:rsidRPr="007022D5" w:rsidRDefault="006C550A" w:rsidP="006C550A">
            <w:pPr>
              <w:jc w:val="both"/>
            </w:pPr>
            <w:r w:rsidRPr="007022D5">
              <w:t>$6,618,670</w:t>
            </w:r>
          </w:p>
        </w:tc>
        <w:tc>
          <w:tcPr>
            <w:tcW w:w="1985" w:type="dxa"/>
            <w:vAlign w:val="center"/>
          </w:tcPr>
          <w:p w14:paraId="6537F28F" w14:textId="313FAC6B" w:rsidR="006C550A" w:rsidRPr="007022D5" w:rsidRDefault="006C550A" w:rsidP="006C550A">
            <w:pPr>
              <w:jc w:val="both"/>
            </w:pPr>
            <w:r w:rsidRPr="007022D5">
              <w:t>$8,566,576</w:t>
            </w:r>
          </w:p>
        </w:tc>
        <w:tc>
          <w:tcPr>
            <w:tcW w:w="1701" w:type="dxa"/>
            <w:vAlign w:val="center"/>
          </w:tcPr>
          <w:p w14:paraId="6DFB9E20" w14:textId="72C64801" w:rsidR="006C550A" w:rsidRPr="007022D5" w:rsidRDefault="006C550A" w:rsidP="006C550A">
            <w:pPr>
              <w:jc w:val="both"/>
            </w:pPr>
            <w:r w:rsidRPr="007022D5">
              <w:t>$9,920,427</w:t>
            </w:r>
          </w:p>
        </w:tc>
      </w:tr>
      <w:tr w:rsidR="006C550A" w:rsidRPr="007022D5" w14:paraId="6B300102" w14:textId="77777777">
        <w:tc>
          <w:tcPr>
            <w:tcW w:w="3823" w:type="dxa"/>
          </w:tcPr>
          <w:p w14:paraId="48638049" w14:textId="77777777" w:rsidR="006C550A" w:rsidRPr="007022D5" w:rsidRDefault="006C550A" w:rsidP="006C550A">
            <w:pPr>
              <w:jc w:val="both"/>
            </w:pPr>
            <w:r w:rsidRPr="007022D5">
              <w:t>Approved budget</w:t>
            </w:r>
          </w:p>
        </w:tc>
        <w:tc>
          <w:tcPr>
            <w:tcW w:w="1842" w:type="dxa"/>
          </w:tcPr>
          <w:p w14:paraId="70DF9E56" w14:textId="2909AE28" w:rsidR="006C550A" w:rsidRPr="007022D5" w:rsidRDefault="0047467F" w:rsidP="006C550A">
            <w:pPr>
              <w:jc w:val="both"/>
            </w:pPr>
            <w:r w:rsidRPr="007022D5">
              <w:t>$4,430,996</w:t>
            </w:r>
          </w:p>
        </w:tc>
        <w:tc>
          <w:tcPr>
            <w:tcW w:w="1985" w:type="dxa"/>
          </w:tcPr>
          <w:p w14:paraId="44E871BC" w14:textId="3C49E3F6" w:rsidR="006C550A" w:rsidRPr="007022D5" w:rsidRDefault="006C550A" w:rsidP="006C550A">
            <w:pPr>
              <w:jc w:val="both"/>
            </w:pPr>
            <w:r w:rsidRPr="007022D5">
              <w:t>$</w:t>
            </w:r>
            <w:r w:rsidR="00DE2E5C" w:rsidRPr="007022D5">
              <w:t>6,380,774</w:t>
            </w:r>
          </w:p>
        </w:tc>
        <w:tc>
          <w:tcPr>
            <w:tcW w:w="1701" w:type="dxa"/>
          </w:tcPr>
          <w:p w14:paraId="144A5D23" w14:textId="61E47E5A" w:rsidR="006C550A" w:rsidRPr="007022D5" w:rsidRDefault="006C550A" w:rsidP="006C550A">
            <w:pPr>
              <w:jc w:val="both"/>
            </w:pPr>
            <w:commentRangeStart w:id="90"/>
            <w:del w:id="91" w:author="Davis, Claire (IFPRI)" w:date="2025-04-01T20:47:00Z" w16du:dateUtc="2025-04-02T00:47:00Z">
              <w:r w:rsidRPr="007022D5" w:rsidDel="00EF6A14">
                <w:delText>US</w:delText>
              </w:r>
            </w:del>
            <w:r w:rsidRPr="007022D5">
              <w:t>$</w:t>
            </w:r>
            <w:del w:id="92" w:author="Davis, Claire (IFPRI)" w:date="2025-04-01T20:47:00Z" w16du:dateUtc="2025-04-02T00:47:00Z">
              <w:r w:rsidRPr="007022D5" w:rsidDel="00EF6A14">
                <w:delText xml:space="preserve"> </w:delText>
              </w:r>
            </w:del>
            <w:r w:rsidRPr="007022D5">
              <w:t>6</w:t>
            </w:r>
            <w:ins w:id="93" w:author="Davis, Claire (IFPRI)" w:date="2025-04-01T20:47:00Z" w16du:dateUtc="2025-04-02T00:47:00Z">
              <w:r w:rsidR="00EF6A14">
                <w:t>,</w:t>
              </w:r>
            </w:ins>
            <w:del w:id="94" w:author="Davis, Claire (IFPRI)" w:date="2025-04-01T20:47:00Z" w16du:dateUtc="2025-04-02T00:47:00Z">
              <w:r w:rsidRPr="007022D5" w:rsidDel="00EF6A14">
                <w:delText>.</w:delText>
              </w:r>
            </w:del>
            <w:r w:rsidRPr="007022D5">
              <w:t>5</w:t>
            </w:r>
            <w:ins w:id="95" w:author="Davis, Claire (IFPRI)" w:date="2025-04-01T20:47:00Z" w16du:dateUtc="2025-04-02T00:47:00Z">
              <w:r w:rsidR="00EF6A14">
                <w:t>00,000</w:t>
              </w:r>
            </w:ins>
            <w:r w:rsidRPr="007022D5">
              <w:t xml:space="preserve"> </w:t>
            </w:r>
            <w:commentRangeEnd w:id="90"/>
            <w:r w:rsidR="00EF6A14">
              <w:rPr>
                <w:rStyle w:val="CommentReference"/>
              </w:rPr>
              <w:commentReference w:id="90"/>
            </w:r>
            <w:del w:id="96" w:author="Davis, Claire (IFPRI)" w:date="2025-04-01T20:47:00Z" w16du:dateUtc="2025-04-02T00:47:00Z">
              <w:r w:rsidRPr="007022D5" w:rsidDel="00EF6A14">
                <w:delText>million</w:delText>
              </w:r>
            </w:del>
          </w:p>
        </w:tc>
      </w:tr>
    </w:tbl>
    <w:p w14:paraId="738610EB" w14:textId="77777777" w:rsidR="003A6C34" w:rsidRPr="007022D5" w:rsidRDefault="003A6C34">
      <w:pPr>
        <w:spacing w:after="0" w:line="240" w:lineRule="auto"/>
        <w:jc w:val="both"/>
      </w:pPr>
    </w:p>
    <w:p w14:paraId="448A8B6E" w14:textId="1AA2411A" w:rsidR="003A6C34" w:rsidRPr="007022D5" w:rsidRDefault="0058320A" w:rsidP="1549A7A9">
      <w:pPr>
        <w:spacing w:after="0" w:line="240" w:lineRule="auto"/>
        <w:jc w:val="both"/>
        <w:rPr>
          <w:b/>
          <w:bCs/>
          <w:highlight w:val="lightGray"/>
        </w:rPr>
      </w:pPr>
      <w:r w:rsidRPr="007022D5">
        <w:br w:type="page"/>
      </w:r>
    </w:p>
    <w:p w14:paraId="7138E7C5" w14:textId="77777777" w:rsidR="003A6C34" w:rsidRPr="007022D5" w:rsidRDefault="4930CE1F">
      <w:pPr>
        <w:spacing w:after="0" w:line="240" w:lineRule="auto"/>
        <w:jc w:val="both"/>
        <w:rPr>
          <w:b/>
          <w:highlight w:val="lightGray"/>
        </w:rPr>
      </w:pPr>
      <w:r w:rsidRPr="007022D5">
        <w:rPr>
          <w:b/>
          <w:bCs/>
          <w:highlight w:val="lightGray"/>
        </w:rPr>
        <w:t>Section 2: Progress towards End of Initiative outcomes</w:t>
      </w:r>
    </w:p>
    <w:p w14:paraId="463F29E8" w14:textId="77777777" w:rsidR="003A6C34" w:rsidRPr="007022D5" w:rsidRDefault="003A6C34" w:rsidP="54A2C1E2">
      <w:pPr>
        <w:spacing w:after="0" w:line="240" w:lineRule="auto"/>
        <w:jc w:val="both"/>
        <w:rPr>
          <w:sz w:val="20"/>
          <w:szCs w:val="20"/>
        </w:rPr>
      </w:pPr>
    </w:p>
    <w:p w14:paraId="09A7310A" w14:textId="087AEF86" w:rsidR="00E86A78" w:rsidRPr="007022D5" w:rsidRDefault="351AC36B" w:rsidP="5C30AA48">
      <w:pPr>
        <w:spacing w:after="0" w:line="240" w:lineRule="auto"/>
        <w:rPr>
          <w:color w:val="000000" w:themeColor="text1"/>
        </w:rPr>
      </w:pPr>
      <w:r w:rsidRPr="007022D5">
        <w:rPr>
          <w:color w:val="000000" w:themeColor="text1"/>
        </w:rPr>
        <w:t>Photos for section 2:</w:t>
      </w:r>
    </w:p>
    <w:p w14:paraId="6DFF5E55" w14:textId="5F90D876" w:rsidR="00E86A78" w:rsidRPr="007022D5" w:rsidRDefault="351AC36B" w:rsidP="5C30AA48">
      <w:pPr>
        <w:spacing w:after="0" w:line="240" w:lineRule="auto"/>
        <w:jc w:val="both"/>
        <w:rPr>
          <w:color w:val="000000" w:themeColor="text1"/>
          <w:sz w:val="20"/>
          <w:szCs w:val="20"/>
        </w:rPr>
      </w:pPr>
      <w:r w:rsidRPr="007022D5">
        <w:rPr>
          <w:color w:val="000000" w:themeColor="text1"/>
        </w:rPr>
        <w:t xml:space="preserve">Option 1 </w:t>
      </w:r>
      <w:hyperlink r:id="rId23">
        <w:r w:rsidRPr="007022D5">
          <w:rPr>
            <w:rStyle w:val="Hyperlink"/>
            <w:sz w:val="20"/>
            <w:szCs w:val="20"/>
          </w:rPr>
          <w:t>For WP4 report cover_cropped-1.jpg</w:t>
        </w:r>
      </w:hyperlink>
    </w:p>
    <w:p w14:paraId="59EFAB03" w14:textId="5555DADF" w:rsidR="00E86A78" w:rsidRPr="007022D5" w:rsidRDefault="00E86A78" w:rsidP="5C30AA48">
      <w:pPr>
        <w:spacing w:after="0" w:line="240" w:lineRule="auto"/>
        <w:rPr>
          <w:color w:val="000000" w:themeColor="text1"/>
        </w:rPr>
      </w:pPr>
    </w:p>
    <w:p w14:paraId="09B42750" w14:textId="5E337CAB" w:rsidR="00E86A78" w:rsidRPr="007022D5" w:rsidRDefault="351AC36B" w:rsidP="5C30AA48">
      <w:pPr>
        <w:spacing w:after="0" w:line="240" w:lineRule="auto"/>
        <w:rPr>
          <w:color w:val="000000" w:themeColor="text1"/>
        </w:rPr>
      </w:pPr>
      <w:r w:rsidRPr="007022D5">
        <w:rPr>
          <w:color w:val="000000" w:themeColor="text1"/>
        </w:rPr>
        <w:t>Caption: Women in Manyatta, in Kenya’s Kisumu County, show off their improved cooking briquettes made from organic waste. In collaboration with NATURE+, the women formed a cooperative to produce better briquettes with equipment and training provided by the International Water Management Institute, which co-led the Initiative. Previously, the women made lower-quality briquettes that sold for less. Their new, independent organization demonstrates how waste can be converted into wealth and create circular bioeconomy opportunities for marginalized people and communities.</w:t>
      </w:r>
    </w:p>
    <w:p w14:paraId="401F0612" w14:textId="65ECFCAF" w:rsidR="00E86A78" w:rsidRPr="007022D5" w:rsidRDefault="351AC36B" w:rsidP="5C30AA48">
      <w:pPr>
        <w:spacing w:after="0" w:line="240" w:lineRule="auto"/>
        <w:rPr>
          <w:color w:val="000000" w:themeColor="text1"/>
        </w:rPr>
      </w:pPr>
      <w:r w:rsidRPr="007022D5">
        <w:rPr>
          <w:color w:val="000000" w:themeColor="text1"/>
        </w:rPr>
        <w:t>Credit: Edwin Okoth for NATURE+</w:t>
      </w:r>
    </w:p>
    <w:p w14:paraId="087C7A0E" w14:textId="126203BA" w:rsidR="00E86A78" w:rsidRPr="007022D5" w:rsidRDefault="351AC36B" w:rsidP="5C30AA48">
      <w:pPr>
        <w:spacing w:after="0" w:line="240" w:lineRule="auto"/>
        <w:jc w:val="both"/>
        <w:rPr>
          <w:color w:val="000000" w:themeColor="text1"/>
          <w:sz w:val="20"/>
          <w:szCs w:val="20"/>
        </w:rPr>
      </w:pPr>
      <w:r w:rsidRPr="007022D5">
        <w:rPr>
          <w:rFonts w:ascii="Open Sans" w:eastAsia="Open Sans" w:hAnsi="Open Sans" w:cs="Open Sans"/>
          <w:color w:val="000000" w:themeColor="text1"/>
        </w:rPr>
        <w:t xml:space="preserve">Option 2: </w:t>
      </w:r>
      <w:hyperlink r:id="rId24">
        <w:r w:rsidRPr="007022D5">
          <w:rPr>
            <w:rStyle w:val="Hyperlink"/>
            <w:sz w:val="20"/>
            <w:szCs w:val="20"/>
          </w:rPr>
          <w:t>For WP1_option2-.jpg</w:t>
        </w:r>
      </w:hyperlink>
    </w:p>
    <w:p w14:paraId="3E25FA81" w14:textId="2B5CDC98" w:rsidR="00E86A78" w:rsidRPr="007022D5" w:rsidRDefault="00E86A78" w:rsidP="5C30AA48">
      <w:pPr>
        <w:spacing w:after="0" w:line="240" w:lineRule="auto"/>
        <w:rPr>
          <w:rFonts w:ascii="Open Sans" w:eastAsia="Open Sans" w:hAnsi="Open Sans" w:cs="Open Sans"/>
          <w:color w:val="000000" w:themeColor="text1"/>
        </w:rPr>
      </w:pPr>
    </w:p>
    <w:p w14:paraId="517CEB5F" w14:textId="0027CA81" w:rsidR="00E86A78" w:rsidRPr="007022D5" w:rsidRDefault="351AC36B" w:rsidP="5C30AA48">
      <w:pPr>
        <w:spacing w:after="0" w:line="240" w:lineRule="auto"/>
        <w:rPr>
          <w:color w:val="000000" w:themeColor="text1"/>
        </w:rPr>
      </w:pPr>
      <w:r w:rsidRPr="007022D5">
        <w:rPr>
          <w:color w:val="000000" w:themeColor="text1"/>
        </w:rPr>
        <w:t>The Chinguad family, custodians of agrobiodiversity in Cumbal, Colombia, demonstrate several local landraces they preserve and cultivate, including potatoes, mashua, oca and other roots and tubers. The family also cultivates several medicinal plants. Families like the Chinguad’s collaborated with NATURE+ to take stock of local agrobiodiversity and establish a community seedbank.</w:t>
      </w:r>
    </w:p>
    <w:p w14:paraId="29F64730" w14:textId="05A83398" w:rsidR="00E86A78" w:rsidRPr="007022D5" w:rsidRDefault="351AC36B" w:rsidP="5C30AA48">
      <w:pPr>
        <w:spacing w:after="0" w:line="240" w:lineRule="auto"/>
        <w:rPr>
          <w:color w:val="000000" w:themeColor="text1"/>
        </w:rPr>
      </w:pPr>
      <w:r w:rsidRPr="007022D5">
        <w:rPr>
          <w:color w:val="000000" w:themeColor="text1"/>
        </w:rPr>
        <w:t>Credit: Courtesy of Stef de Haan/International Potato Center</w:t>
      </w:r>
    </w:p>
    <w:p w14:paraId="084B299E" w14:textId="6E491D58" w:rsidR="00E86A78" w:rsidRPr="007022D5" w:rsidRDefault="00E86A78" w:rsidP="54A2C1E2">
      <w:pPr>
        <w:spacing w:after="0" w:line="240" w:lineRule="auto"/>
        <w:jc w:val="both"/>
        <w:rPr>
          <w:sz w:val="20"/>
          <w:szCs w:val="20"/>
        </w:rPr>
      </w:pPr>
    </w:p>
    <w:p w14:paraId="1AD61DA2" w14:textId="77777777" w:rsidR="00166ABA" w:rsidRPr="007022D5" w:rsidRDefault="00166ABA" w:rsidP="54A2C1E2">
      <w:pPr>
        <w:spacing w:after="0" w:line="240" w:lineRule="auto"/>
        <w:jc w:val="both"/>
        <w:rPr>
          <w:sz w:val="20"/>
          <w:szCs w:val="20"/>
        </w:rPr>
      </w:pPr>
    </w:p>
    <w:p w14:paraId="3A659511" w14:textId="3EB78C11" w:rsidR="00F01683" w:rsidRPr="007022D5" w:rsidDel="00D76B11" w:rsidRDefault="00F01683" w:rsidP="54A2C1E2">
      <w:pPr>
        <w:spacing w:after="0" w:line="240" w:lineRule="auto"/>
        <w:jc w:val="both"/>
        <w:rPr>
          <w:del w:id="97" w:author="Davis, Claire (IFPRI)" w:date="2025-04-01T21:32:00Z" w16du:dateUtc="2025-04-02T01:32:00Z"/>
          <w:sz w:val="12"/>
          <w:szCs w:val="12"/>
        </w:rPr>
      </w:pPr>
    </w:p>
    <w:p w14:paraId="3B7B4B86" w14:textId="2A4230F9" w:rsidR="003A6C34" w:rsidRPr="007022D5" w:rsidDel="00D76B11" w:rsidRDefault="003A6C34" w:rsidP="54A2C1E2">
      <w:pPr>
        <w:spacing w:after="0" w:line="240" w:lineRule="auto"/>
        <w:jc w:val="both"/>
        <w:rPr>
          <w:del w:id="98" w:author="Davis, Claire (IFPRI)" w:date="2025-04-01T21:32:00Z" w16du:dateUtc="2025-04-02T01:32:00Z"/>
          <w:sz w:val="12"/>
          <w:szCs w:val="12"/>
        </w:rPr>
      </w:pPr>
    </w:p>
    <w:p w14:paraId="3A0FF5F2" w14:textId="2305E03C" w:rsidR="003A6C34" w:rsidRPr="007022D5" w:rsidRDefault="0058320A">
      <w:pPr>
        <w:spacing w:after="0" w:line="240" w:lineRule="auto"/>
        <w:jc w:val="both"/>
        <w:rPr>
          <w:b/>
          <w:bCs/>
        </w:rPr>
      </w:pPr>
      <w:r w:rsidRPr="007022D5">
        <w:rPr>
          <w:b/>
          <w:bCs/>
        </w:rPr>
        <w:t>Initiative-level theory of change diagram</w:t>
      </w:r>
    </w:p>
    <w:p w14:paraId="11979F92" w14:textId="77777777" w:rsidR="003A6C34" w:rsidRPr="007022D5" w:rsidRDefault="0058320A">
      <w:pPr>
        <w:spacing w:after="0" w:line="240" w:lineRule="auto"/>
        <w:jc w:val="both"/>
      </w:pPr>
      <w:r w:rsidRPr="007022D5">
        <w:t>This is a simple, linear, and static representation of a complex, non-linear, and dynamic reality. Feedback loops and connections between this and other Initiatives’ theories of change are excluded for clarity.</w:t>
      </w:r>
    </w:p>
    <w:p w14:paraId="2BA226A1" w14:textId="000422FB" w:rsidR="003A6C34" w:rsidRPr="007022D5" w:rsidRDefault="003A6C34" w:rsidP="54A2C1E2">
      <w:pPr>
        <w:spacing w:after="0" w:line="240" w:lineRule="auto"/>
        <w:jc w:val="both"/>
      </w:pPr>
    </w:p>
    <w:p w14:paraId="4DF4A7CB" w14:textId="575C05CC" w:rsidR="7384C105" w:rsidRPr="007022D5" w:rsidRDefault="7384C105" w:rsidP="54A2C1E2">
      <w:pPr>
        <w:spacing w:after="0" w:line="240" w:lineRule="auto"/>
        <w:jc w:val="both"/>
      </w:pPr>
      <w:r w:rsidRPr="007022D5">
        <w:rPr>
          <w:noProof/>
        </w:rPr>
        <w:drawing>
          <wp:inline distT="0" distB="0" distL="0" distR="0" wp14:anchorId="7F5BC938" wp14:editId="6E83FE58">
            <wp:extent cx="5943600" cy="3238500"/>
            <wp:effectExtent l="0" t="0" r="0" b="0"/>
            <wp:docPr id="1355052617" name="Picture 135505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17AD93B2" w14:textId="77777777" w:rsidR="003A6C34" w:rsidRPr="007022D5" w:rsidRDefault="003A6C34">
      <w:pPr>
        <w:spacing w:after="0" w:line="240" w:lineRule="auto"/>
        <w:jc w:val="both"/>
      </w:pPr>
    </w:p>
    <w:p w14:paraId="673A5938" w14:textId="62574537" w:rsidR="003A6C34" w:rsidRPr="007022D5" w:rsidRDefault="0058320A" w:rsidP="54A2C1E2">
      <w:pPr>
        <w:spacing w:after="0" w:line="240" w:lineRule="auto"/>
        <w:jc w:val="both"/>
        <w:rPr>
          <w:b/>
          <w:bCs/>
        </w:rPr>
      </w:pPr>
      <w:r w:rsidRPr="007022D5">
        <w:rPr>
          <w:b/>
          <w:bCs/>
        </w:rPr>
        <w:t>Summary of progress against the theory of change</w:t>
      </w:r>
    </w:p>
    <w:p w14:paraId="66204FF1" w14:textId="77777777" w:rsidR="003A6C34" w:rsidRPr="007022D5" w:rsidRDefault="003A6C34">
      <w:pPr>
        <w:spacing w:after="0" w:line="240" w:lineRule="auto"/>
        <w:jc w:val="both"/>
      </w:pPr>
    </w:p>
    <w:p w14:paraId="539E93E9" w14:textId="750EF129" w:rsidR="25B0B3B7" w:rsidRPr="007022D5" w:rsidDel="004129E5" w:rsidRDefault="3A02A7E3" w:rsidP="1549A7A9">
      <w:pPr>
        <w:spacing w:after="0" w:line="240" w:lineRule="auto"/>
        <w:jc w:val="both"/>
        <w:rPr>
          <w:del w:id="99" w:author="Davis, Claire (IFPRI)" w:date="2025-04-01T21:31:00Z" w16du:dateUtc="2025-04-02T01:31:00Z"/>
          <w:b/>
          <w:bCs/>
          <w:color w:val="000000" w:themeColor="text1"/>
        </w:rPr>
      </w:pPr>
      <w:del w:id="100" w:author="Davis, Claire (IFPRI)" w:date="2025-04-01T21:31:00Z" w16du:dateUtc="2025-04-02T01:31:00Z">
        <w:r w:rsidRPr="007022D5" w:rsidDel="004129E5">
          <w:rPr>
            <w:b/>
            <w:bCs/>
            <w:color w:val="000000" w:themeColor="text1"/>
          </w:rPr>
          <w:delText>Introduction</w:delText>
        </w:r>
      </w:del>
    </w:p>
    <w:p w14:paraId="2019D522" w14:textId="7EBD7F30" w:rsidR="1549A7A9" w:rsidRPr="007022D5" w:rsidDel="004129E5" w:rsidRDefault="1549A7A9" w:rsidP="1549A7A9">
      <w:pPr>
        <w:spacing w:after="0" w:line="240" w:lineRule="auto"/>
        <w:jc w:val="both"/>
        <w:rPr>
          <w:del w:id="101" w:author="Davis, Claire (IFPRI)" w:date="2025-04-01T21:31:00Z" w16du:dateUtc="2025-04-02T01:31:00Z"/>
          <w:color w:val="000000" w:themeColor="text1"/>
        </w:rPr>
      </w:pPr>
    </w:p>
    <w:p w14:paraId="3FE8FD7B" w14:textId="6FAA2855" w:rsidR="25B0B3B7" w:rsidRPr="007022D5" w:rsidRDefault="592805BF" w:rsidP="22EC7CD1">
      <w:pPr>
        <w:jc w:val="both"/>
      </w:pPr>
      <w:r w:rsidRPr="007022D5">
        <w:t>In 2022-2024</w:t>
      </w:r>
      <w:r w:rsidR="3A02A7E3" w:rsidRPr="007022D5">
        <w:t xml:space="preserve">, the Nature-Positive Solutions Initiative made significant </w:t>
      </w:r>
      <w:r w:rsidR="1D3B2EA1" w:rsidRPr="007022D5">
        <w:t>advances in</w:t>
      </w:r>
      <w:r w:rsidR="3A02A7E3" w:rsidRPr="007022D5">
        <w:t xml:space="preserve"> scientific research and achiev</w:t>
      </w:r>
      <w:r w:rsidR="5DF88945" w:rsidRPr="007022D5">
        <w:t>ed</w:t>
      </w:r>
      <w:r w:rsidR="3A02A7E3" w:rsidRPr="007022D5">
        <w:t xml:space="preserve"> measurable impacts across multiple geographies. By fostering participatory engagement with farmers, policymakers, research institutions, and investors, the Initiative contributed to</w:t>
      </w:r>
      <w:r w:rsidR="5D7CD29F" w:rsidRPr="007022D5">
        <w:t xml:space="preserve"> increased adoption of</w:t>
      </w:r>
      <w:r w:rsidR="3A02A7E3" w:rsidRPr="007022D5">
        <w:t xml:space="preserve"> sustainable agricultural practices and biodiversity conservation. This report summarizes key achievements in scientific progress and the </w:t>
      </w:r>
      <w:r w:rsidR="42BEDB10" w:rsidRPr="007022D5">
        <w:t>accomplishment</w:t>
      </w:r>
      <w:r w:rsidR="3A02A7E3" w:rsidRPr="007022D5">
        <w:t xml:space="preserve"> of End of Initiative Outcomes (EOIOs), highlighting 2024 milestones and reflecting on the</w:t>
      </w:r>
      <w:r w:rsidR="30567323" w:rsidRPr="007022D5">
        <w:t xml:space="preserve"> </w:t>
      </w:r>
      <w:r w:rsidR="002552BB" w:rsidRPr="007022D5">
        <w:t>Initiative’s</w:t>
      </w:r>
      <w:r w:rsidR="3A02A7E3" w:rsidRPr="007022D5">
        <w:t xml:space="preserve"> effectiveness in addressing its core challenges.</w:t>
      </w:r>
    </w:p>
    <w:p w14:paraId="355EE145" w14:textId="0CED2D39" w:rsidR="22EC7CD1" w:rsidRPr="007022D5" w:rsidDel="00556A79" w:rsidRDefault="22EC7CD1" w:rsidP="22EC7CD1">
      <w:pPr>
        <w:spacing w:line="240" w:lineRule="auto"/>
        <w:jc w:val="both"/>
        <w:rPr>
          <w:del w:id="102" w:author="Davis, Claire (IFPRI)" w:date="2025-04-01T21:32:00Z" w16du:dateUtc="2025-04-02T01:32:00Z"/>
          <w:b/>
          <w:bCs/>
        </w:rPr>
      </w:pPr>
    </w:p>
    <w:p w14:paraId="7BE4E8CA" w14:textId="4B66A8CF" w:rsidR="25B0B3B7" w:rsidRPr="007022D5" w:rsidRDefault="121CF86E" w:rsidP="22EC7CD1">
      <w:pPr>
        <w:spacing w:line="240" w:lineRule="auto"/>
        <w:jc w:val="both"/>
        <w:rPr>
          <w:b/>
          <w:bCs/>
        </w:rPr>
      </w:pPr>
      <w:r w:rsidRPr="007022D5">
        <w:rPr>
          <w:b/>
          <w:bCs/>
        </w:rPr>
        <w:t xml:space="preserve">Scientific </w:t>
      </w:r>
      <w:ins w:id="103" w:author="Davis, Claire (IFPRI)" w:date="2025-04-01T21:31:00Z" w16du:dateUtc="2025-04-02T01:31:00Z">
        <w:r w:rsidR="00556A79">
          <w:rPr>
            <w:b/>
            <w:bCs/>
          </w:rPr>
          <w:t>p</w:t>
        </w:r>
      </w:ins>
      <w:del w:id="104" w:author="Davis, Claire (IFPRI)" w:date="2025-04-01T21:31:00Z" w16du:dateUtc="2025-04-02T01:31:00Z">
        <w:r w:rsidRPr="007022D5" w:rsidDel="00556A79">
          <w:rPr>
            <w:b/>
            <w:bCs/>
          </w:rPr>
          <w:delText>P</w:delText>
        </w:r>
      </w:del>
      <w:r w:rsidRPr="007022D5">
        <w:rPr>
          <w:b/>
          <w:bCs/>
        </w:rPr>
        <w:t>rogress</w:t>
      </w:r>
    </w:p>
    <w:p w14:paraId="1ED030ED" w14:textId="36BB1012" w:rsidR="25B0B3B7" w:rsidRPr="007022D5" w:rsidRDefault="3A02A7E3" w:rsidP="22EC7CD1">
      <w:pPr>
        <w:spacing w:line="240" w:lineRule="auto"/>
        <w:jc w:val="both"/>
      </w:pPr>
      <w:r w:rsidRPr="007022D5">
        <w:t>The Initiative successfully developed and disseminated innovative tools, methodologies, and frameworks that enhance the resilience of agricultural landscapes. Some key scientific contributions include:</w:t>
      </w:r>
    </w:p>
    <w:p w14:paraId="4BD82D61" w14:textId="1F4A6909" w:rsidR="25B0B3B7" w:rsidRPr="007022D5" w:rsidRDefault="754FD3ED" w:rsidP="22EC7CD1">
      <w:pPr>
        <w:pStyle w:val="ListParagraph"/>
        <w:numPr>
          <w:ilvl w:val="1"/>
          <w:numId w:val="15"/>
        </w:numPr>
        <w:spacing w:line="240" w:lineRule="auto"/>
        <w:ind w:left="720"/>
        <w:jc w:val="both"/>
      </w:pPr>
      <w:r w:rsidRPr="007022D5">
        <w:rPr>
          <w:b/>
          <w:bCs/>
        </w:rPr>
        <w:t>Deployment</w:t>
      </w:r>
      <w:r w:rsidR="29F0A0D2" w:rsidRPr="007022D5">
        <w:rPr>
          <w:b/>
          <w:bCs/>
        </w:rPr>
        <w:t xml:space="preserve"> of,</w:t>
      </w:r>
      <w:r w:rsidRPr="007022D5">
        <w:rPr>
          <w:b/>
          <w:bCs/>
        </w:rPr>
        <w:t xml:space="preserve"> and</w:t>
      </w:r>
      <w:r w:rsidR="42EA7313" w:rsidRPr="007022D5">
        <w:rPr>
          <w:b/>
          <w:bCs/>
        </w:rPr>
        <w:t xml:space="preserve"> research</w:t>
      </w:r>
      <w:r w:rsidR="17BD6516" w:rsidRPr="007022D5">
        <w:rPr>
          <w:b/>
          <w:bCs/>
        </w:rPr>
        <w:t xml:space="preserve"> to</w:t>
      </w:r>
      <w:r w:rsidRPr="007022D5">
        <w:rPr>
          <w:b/>
          <w:bCs/>
        </w:rPr>
        <w:t xml:space="preserve"> enhance</w:t>
      </w:r>
      <w:r w:rsidR="30435192" w:rsidRPr="007022D5">
        <w:rPr>
          <w:b/>
          <w:bCs/>
        </w:rPr>
        <w:t>,</w:t>
      </w:r>
      <w:r w:rsidRPr="007022D5">
        <w:rPr>
          <w:b/>
          <w:bCs/>
        </w:rPr>
        <w:t xml:space="preserve"> digital innovations</w:t>
      </w:r>
      <w:r w:rsidR="3A02A7E3" w:rsidRPr="007022D5">
        <w:t xml:space="preserve"> (EOIO 1): </w:t>
      </w:r>
      <w:r w:rsidR="6E91F585" w:rsidRPr="007022D5">
        <w:t xml:space="preserve">NATURE+ researchers added detailed functional trait data on hundreds of native tree species to the Diversity for Restoration </w:t>
      </w:r>
      <w:r w:rsidR="05AE4488" w:rsidRPr="007022D5">
        <w:t>p</w:t>
      </w:r>
      <w:r w:rsidR="6E91F585" w:rsidRPr="007022D5">
        <w:t>latform; this information</w:t>
      </w:r>
      <w:r w:rsidR="620437A1" w:rsidRPr="007022D5">
        <w:t xml:space="preserve"> helps identify </w:t>
      </w:r>
      <w:r w:rsidR="2F910933" w:rsidRPr="007022D5">
        <w:t>native</w:t>
      </w:r>
      <w:r w:rsidR="620437A1" w:rsidRPr="007022D5">
        <w:t xml:space="preserve"> tree species are aligned with community restoration priorities </w:t>
      </w:r>
      <w:r w:rsidR="1BDCBB12" w:rsidRPr="007022D5">
        <w:t>and</w:t>
      </w:r>
      <w:r w:rsidR="620437A1" w:rsidRPr="007022D5">
        <w:t xml:space="preserve"> were bundled with the My Farm Trees </w:t>
      </w:r>
      <w:r w:rsidR="0887E035" w:rsidRPr="007022D5">
        <w:t>app, which guided and financially rewarded thousands of smallholders for successfully planting seedlings</w:t>
      </w:r>
      <w:r w:rsidR="057B6B9B" w:rsidRPr="007022D5">
        <w:t>, and continues to grow in demand.</w:t>
      </w:r>
      <w:r w:rsidR="0887E035" w:rsidRPr="007022D5">
        <w:t xml:space="preserve"> Additionally,</w:t>
      </w:r>
      <w:r w:rsidR="0EA4C50B" w:rsidRPr="007022D5">
        <w:t xml:space="preserve"> NATURE+ collaborated on the expansion of VarScout to Kenya. The tool </w:t>
      </w:r>
      <w:r w:rsidR="3A02A7E3" w:rsidRPr="007022D5">
        <w:t>enables farmers to select crop varieties best suited to climate variability, adopted by over 5,000</w:t>
      </w:r>
      <w:r w:rsidR="3E04FECB" w:rsidRPr="007022D5">
        <w:t xml:space="preserve"> Kenyan</w:t>
      </w:r>
      <w:r w:rsidR="3A02A7E3" w:rsidRPr="007022D5">
        <w:t xml:space="preserve"> farmers and extension</w:t>
      </w:r>
      <w:r w:rsidR="15AC6EAA" w:rsidRPr="007022D5">
        <w:t xml:space="preserve"> personnel</w:t>
      </w:r>
      <w:r w:rsidR="3A02A7E3" w:rsidRPr="007022D5">
        <w:t>.</w:t>
      </w:r>
    </w:p>
    <w:p w14:paraId="1E0A2DEA" w14:textId="74E0202D" w:rsidR="25B0B3B7" w:rsidRPr="007022D5" w:rsidRDefault="3A02A7E3" w:rsidP="22EC7CD1">
      <w:pPr>
        <w:pStyle w:val="ListParagraph"/>
        <w:numPr>
          <w:ilvl w:val="1"/>
          <w:numId w:val="15"/>
        </w:numPr>
        <w:spacing w:line="240" w:lineRule="auto"/>
        <w:ind w:left="720"/>
        <w:jc w:val="both"/>
      </w:pPr>
      <w:r w:rsidRPr="007022D5">
        <w:rPr>
          <w:b/>
          <w:bCs/>
        </w:rPr>
        <w:t xml:space="preserve">Citizen </w:t>
      </w:r>
      <w:r w:rsidR="2AF7B833" w:rsidRPr="007022D5">
        <w:rPr>
          <w:b/>
          <w:bCs/>
        </w:rPr>
        <w:t>s</w:t>
      </w:r>
      <w:r w:rsidRPr="007022D5">
        <w:rPr>
          <w:b/>
          <w:bCs/>
        </w:rPr>
        <w:t xml:space="preserve">cience </w:t>
      </w:r>
      <w:r w:rsidR="5CC4CFBF" w:rsidRPr="007022D5">
        <w:rPr>
          <w:b/>
          <w:bCs/>
        </w:rPr>
        <w:t>for agrobiodiversity research</w:t>
      </w:r>
      <w:r w:rsidRPr="007022D5">
        <w:rPr>
          <w:b/>
          <w:bCs/>
        </w:rPr>
        <w:t xml:space="preserve"> </w:t>
      </w:r>
      <w:r w:rsidRPr="007022D5">
        <w:t xml:space="preserve">(EOIO 2): </w:t>
      </w:r>
      <w:r w:rsidR="0AC2E1E0" w:rsidRPr="007022D5">
        <w:t xml:space="preserve">NATURE+ researchers </w:t>
      </w:r>
      <w:r w:rsidR="718926FA" w:rsidRPr="007022D5">
        <w:t xml:space="preserve">worked with farmers to collect data on the growth and yield of several neglected and underutilized crop species (NUS). </w:t>
      </w:r>
      <w:r w:rsidR="3CDD56A0" w:rsidRPr="007022D5">
        <w:t>The field data complemented genetic analysis of the crop varieties t</w:t>
      </w:r>
      <w:r w:rsidR="0704B7B8" w:rsidRPr="007022D5">
        <w:t xml:space="preserve">o understand the drivers of </w:t>
      </w:r>
      <w:r w:rsidR="0726D92C" w:rsidRPr="007022D5">
        <w:t>the crops' traits, including resilience to climate change</w:t>
      </w:r>
      <w:r w:rsidR="3CDD56A0" w:rsidRPr="007022D5">
        <w:t xml:space="preserve"> </w:t>
      </w:r>
      <w:r w:rsidR="0000FB01" w:rsidRPr="007022D5">
        <w:t>and benefits to nature-positive agriculture.</w:t>
      </w:r>
      <w:r w:rsidR="45065BCE" w:rsidRPr="007022D5">
        <w:t xml:space="preserve"> A digital app (ClimMob) was used for this purpose.</w:t>
      </w:r>
    </w:p>
    <w:p w14:paraId="1A735D4A" w14:textId="1E0548B1" w:rsidR="25B0B3B7" w:rsidRPr="007022D5" w:rsidRDefault="3A02A7E3" w:rsidP="22EC7CD1">
      <w:pPr>
        <w:pStyle w:val="ListParagraph"/>
        <w:numPr>
          <w:ilvl w:val="1"/>
          <w:numId w:val="15"/>
        </w:numPr>
        <w:spacing w:line="240" w:lineRule="auto"/>
        <w:ind w:left="720"/>
        <w:jc w:val="both"/>
      </w:pPr>
      <w:r w:rsidRPr="007022D5">
        <w:rPr>
          <w:b/>
          <w:bCs/>
        </w:rPr>
        <w:t xml:space="preserve">Biodiversity </w:t>
      </w:r>
      <w:ins w:id="105" w:author="Davis, Claire (IFPRI)" w:date="2025-04-01T21:32:00Z" w16du:dateUtc="2025-04-02T01:32:00Z">
        <w:r w:rsidR="00556A79">
          <w:rPr>
            <w:b/>
            <w:bCs/>
          </w:rPr>
          <w:t>m</w:t>
        </w:r>
      </w:ins>
      <w:del w:id="106" w:author="Davis, Claire (IFPRI)" w:date="2025-04-01T21:32:00Z" w16du:dateUtc="2025-04-02T01:32:00Z">
        <w:r w:rsidRPr="007022D5" w:rsidDel="00556A79">
          <w:rPr>
            <w:b/>
            <w:bCs/>
          </w:rPr>
          <w:delText>M</w:delText>
        </w:r>
      </w:del>
      <w:r w:rsidRPr="007022D5">
        <w:rPr>
          <w:b/>
          <w:bCs/>
        </w:rPr>
        <w:t xml:space="preserve">onitoring </w:t>
      </w:r>
      <w:ins w:id="107" w:author="Davis, Claire (IFPRI)" w:date="2025-04-01T21:32:00Z" w16du:dateUtc="2025-04-02T01:32:00Z">
        <w:r w:rsidR="00556A79">
          <w:rPr>
            <w:b/>
            <w:bCs/>
          </w:rPr>
          <w:t>f</w:t>
        </w:r>
      </w:ins>
      <w:del w:id="108" w:author="Davis, Claire (IFPRI)" w:date="2025-04-01T21:32:00Z" w16du:dateUtc="2025-04-02T01:32:00Z">
        <w:r w:rsidRPr="007022D5" w:rsidDel="00556A79">
          <w:rPr>
            <w:b/>
            <w:bCs/>
          </w:rPr>
          <w:delText>F</w:delText>
        </w:r>
      </w:del>
      <w:r w:rsidRPr="007022D5">
        <w:rPr>
          <w:b/>
          <w:bCs/>
        </w:rPr>
        <w:t>rameworks</w:t>
      </w:r>
      <w:r w:rsidRPr="007022D5">
        <w:t xml:space="preserve"> (EOIO 3): A transdisciplinary approach to tracking biodiversity improvements in agroecosystems, widely used by national research institutions (NARES).</w:t>
      </w:r>
    </w:p>
    <w:p w14:paraId="26642768" w14:textId="374C593D" w:rsidR="25B0B3B7" w:rsidRPr="007022D5" w:rsidRDefault="3A02A7E3" w:rsidP="22EC7CD1">
      <w:pPr>
        <w:pStyle w:val="ListParagraph"/>
        <w:numPr>
          <w:ilvl w:val="1"/>
          <w:numId w:val="15"/>
        </w:numPr>
        <w:spacing w:line="240" w:lineRule="auto"/>
        <w:ind w:left="720"/>
        <w:jc w:val="both"/>
      </w:pPr>
      <w:r w:rsidRPr="007022D5">
        <w:rPr>
          <w:b/>
          <w:bCs/>
        </w:rPr>
        <w:t xml:space="preserve">True </w:t>
      </w:r>
      <w:ins w:id="109" w:author="Davis, Claire (IFPRI)" w:date="2025-04-01T21:32:00Z" w16du:dateUtc="2025-04-02T01:32:00Z">
        <w:r w:rsidR="00D76B11">
          <w:rPr>
            <w:b/>
            <w:bCs/>
          </w:rPr>
          <w:t>c</w:t>
        </w:r>
      </w:ins>
      <w:del w:id="110" w:author="Davis, Claire (IFPRI)" w:date="2025-04-01T21:32:00Z" w16du:dateUtc="2025-04-02T01:32:00Z">
        <w:r w:rsidRPr="007022D5" w:rsidDel="00D76B11">
          <w:rPr>
            <w:b/>
            <w:bCs/>
          </w:rPr>
          <w:delText>C</w:delText>
        </w:r>
      </w:del>
      <w:r w:rsidRPr="007022D5">
        <w:rPr>
          <w:b/>
          <w:bCs/>
        </w:rPr>
        <w:t xml:space="preserve">ost </w:t>
      </w:r>
      <w:del w:id="111" w:author="Davis, Claire (IFPRI)" w:date="2025-04-01T21:32:00Z" w16du:dateUtc="2025-04-02T01:32:00Z">
        <w:r w:rsidRPr="007022D5" w:rsidDel="00D76B11">
          <w:rPr>
            <w:b/>
            <w:bCs/>
          </w:rPr>
          <w:delText>A</w:delText>
        </w:r>
      </w:del>
      <w:ins w:id="112" w:author="Davis, Claire (IFPRI)" w:date="2025-04-01T21:32:00Z" w16du:dateUtc="2025-04-02T01:32:00Z">
        <w:r w:rsidR="00D76B11">
          <w:rPr>
            <w:b/>
            <w:bCs/>
          </w:rPr>
          <w:t>a</w:t>
        </w:r>
      </w:ins>
      <w:r w:rsidRPr="007022D5">
        <w:rPr>
          <w:b/>
          <w:bCs/>
        </w:rPr>
        <w:t xml:space="preserve">ccounting for </w:t>
      </w:r>
      <w:ins w:id="113" w:author="Davis, Claire (IFPRI)" w:date="2025-04-01T21:32:00Z" w16du:dateUtc="2025-04-02T01:32:00Z">
        <w:r w:rsidR="00D76B11">
          <w:rPr>
            <w:b/>
            <w:bCs/>
          </w:rPr>
          <w:t>p</w:t>
        </w:r>
      </w:ins>
      <w:del w:id="114" w:author="Davis, Claire (IFPRI)" w:date="2025-04-01T21:32:00Z" w16du:dateUtc="2025-04-02T01:32:00Z">
        <w:r w:rsidRPr="007022D5" w:rsidDel="00D76B11">
          <w:rPr>
            <w:b/>
            <w:bCs/>
          </w:rPr>
          <w:delText>P</w:delText>
        </w:r>
      </w:del>
      <w:r w:rsidRPr="007022D5">
        <w:rPr>
          <w:b/>
          <w:bCs/>
        </w:rPr>
        <w:t>olicymaking</w:t>
      </w:r>
      <w:r w:rsidRPr="007022D5">
        <w:t xml:space="preserve"> (EOIO 4): </w:t>
      </w:r>
      <w:r w:rsidR="6BE5BACC" w:rsidRPr="007022D5">
        <w:t>NATURE+ researchers collected detailed data on the true economic and social costs of food in Viet</w:t>
      </w:r>
      <w:ins w:id="115" w:author="Davis, Claire (IFPRI)" w:date="2025-04-01T20:44:00Z" w16du:dateUtc="2025-04-02T00:44:00Z">
        <w:r w:rsidR="006C4716">
          <w:t xml:space="preserve"> </w:t>
        </w:r>
      </w:ins>
      <w:del w:id="116" w:author="Davis, Claire (IFPRI)" w:date="2025-04-01T20:44:00Z" w16du:dateUtc="2025-04-02T00:44:00Z">
        <w:r w:rsidR="6BE5BACC" w:rsidRPr="007022D5" w:rsidDel="006C4716">
          <w:delText>n</w:delText>
        </w:r>
      </w:del>
      <w:ins w:id="117" w:author="Davis, Claire (IFPRI)" w:date="2025-04-01T20:44:00Z" w16du:dateUtc="2025-04-02T00:44:00Z">
        <w:r w:rsidR="006C4716">
          <w:t>N</w:t>
        </w:r>
      </w:ins>
      <w:r w:rsidR="6BE5BACC" w:rsidRPr="007022D5">
        <w:t>am and Kenya. By</w:t>
      </w:r>
      <w:r w:rsidR="59039392" w:rsidRPr="007022D5">
        <w:t xml:space="preserve"> putting a price tag on the externalities – which are generally negative impacts on society and the environment – the information is expected to lead to policy proposals to</w:t>
      </w:r>
      <w:r w:rsidR="4D718EA9" w:rsidRPr="007022D5">
        <w:t xml:space="preserve"> guide key actions required to m</w:t>
      </w:r>
      <w:r w:rsidR="7FD01B5A" w:rsidRPr="007022D5">
        <w:t>itigate the harm food production causes to people and nature</w:t>
      </w:r>
      <w:r w:rsidR="4D718EA9" w:rsidRPr="007022D5">
        <w:t>.</w:t>
      </w:r>
    </w:p>
    <w:p w14:paraId="6C54C7B7" w14:textId="6A6B4D15" w:rsidR="25B0B3B7" w:rsidRPr="007022D5" w:rsidRDefault="3A02A7E3" w:rsidP="008B0E80">
      <w:pPr>
        <w:pStyle w:val="ListParagraph"/>
        <w:numPr>
          <w:ilvl w:val="1"/>
          <w:numId w:val="15"/>
        </w:numPr>
        <w:spacing w:line="240" w:lineRule="auto"/>
        <w:ind w:left="720"/>
        <w:jc w:val="both"/>
      </w:pPr>
      <w:r w:rsidRPr="007022D5">
        <w:rPr>
          <w:b/>
          <w:bCs/>
        </w:rPr>
        <w:t xml:space="preserve">Investment </w:t>
      </w:r>
      <w:ins w:id="118" w:author="Davis, Claire (IFPRI)" w:date="2025-04-01T21:32:00Z" w16du:dateUtc="2025-04-02T01:32:00Z">
        <w:r w:rsidR="00D76B11">
          <w:rPr>
            <w:b/>
            <w:bCs/>
          </w:rPr>
          <w:t>p</w:t>
        </w:r>
      </w:ins>
      <w:del w:id="119" w:author="Davis, Claire (IFPRI)" w:date="2025-04-01T21:32:00Z" w16du:dateUtc="2025-04-02T01:32:00Z">
        <w:r w:rsidRPr="007022D5" w:rsidDel="00D76B11">
          <w:rPr>
            <w:b/>
            <w:bCs/>
          </w:rPr>
          <w:delText>P</w:delText>
        </w:r>
      </w:del>
      <w:r w:rsidRPr="007022D5">
        <w:rPr>
          <w:b/>
          <w:bCs/>
        </w:rPr>
        <w:t>artnerships</w:t>
      </w:r>
      <w:r w:rsidRPr="007022D5">
        <w:t xml:space="preserve"> (EOIO 5): Strengthening the engagement of private sector actors in financing nature-positive innovations, leading to increased financial commitments to sustainable agricultural models.</w:t>
      </w:r>
      <w:r w:rsidR="280EB38E" w:rsidRPr="007022D5">
        <w:t xml:space="preserve"> The W</w:t>
      </w:r>
      <w:r w:rsidR="5DA60A48" w:rsidRPr="007022D5">
        <w:t xml:space="preserve">orld </w:t>
      </w:r>
      <w:r w:rsidR="280EB38E" w:rsidRPr="007022D5">
        <w:t>B</w:t>
      </w:r>
      <w:r w:rsidR="7D98D63C" w:rsidRPr="007022D5">
        <w:t>ank</w:t>
      </w:r>
      <w:r w:rsidR="280EB38E" w:rsidRPr="007022D5">
        <w:t xml:space="preserve"> grant aimed at </w:t>
      </w:r>
      <w:r w:rsidR="76F100AA" w:rsidRPr="007022D5">
        <w:t>identifying</w:t>
      </w:r>
      <w:r w:rsidR="280EB38E" w:rsidRPr="007022D5">
        <w:t xml:space="preserve"> impact on biodiversity from agriculture and the finding will potentially drive investment </w:t>
      </w:r>
      <w:r w:rsidR="68C76503" w:rsidRPr="007022D5">
        <w:t>toward</w:t>
      </w:r>
      <w:del w:id="120" w:author="Davis, Claire (IFPRI)" w:date="2025-04-01T20:27:00Z" w16du:dateUtc="2025-04-02T00:27:00Z">
        <w:r w:rsidR="68C76503" w:rsidRPr="007022D5" w:rsidDel="00833385">
          <w:delText>s</w:delText>
        </w:r>
      </w:del>
      <w:r w:rsidR="68C76503" w:rsidRPr="007022D5">
        <w:t xml:space="preserve"> more nature positive solutions. </w:t>
      </w:r>
    </w:p>
    <w:p w14:paraId="5B2F07C8" w14:textId="308E250A" w:rsidR="05AE5D8A" w:rsidRPr="007022D5" w:rsidRDefault="05AE5D8A" w:rsidP="008B0E80">
      <w:pPr>
        <w:pStyle w:val="ListParagraph"/>
        <w:numPr>
          <w:ilvl w:val="1"/>
          <w:numId w:val="15"/>
        </w:numPr>
        <w:spacing w:line="240" w:lineRule="auto"/>
        <w:ind w:left="720"/>
        <w:jc w:val="both"/>
        <w:rPr>
          <w:b/>
          <w:bCs/>
        </w:rPr>
      </w:pPr>
      <w:r w:rsidRPr="007022D5">
        <w:rPr>
          <w:b/>
          <w:bCs/>
        </w:rPr>
        <w:t>Soil research</w:t>
      </w:r>
      <w:r w:rsidR="008B0E80" w:rsidRPr="007022D5">
        <w:rPr>
          <w:b/>
          <w:bCs/>
        </w:rPr>
        <w:t xml:space="preserve">: </w:t>
      </w:r>
      <w:r w:rsidR="008B0E80" w:rsidRPr="007022D5">
        <w:t>the Initiative supported soil health improvements through integrated watershed management and landscape restoration approaches, particularly in India and Viet</w:t>
      </w:r>
      <w:ins w:id="121" w:author="Davis, Claire (IFPRI)" w:date="2025-04-01T20:44:00Z" w16du:dateUtc="2025-04-02T00:44:00Z">
        <w:r w:rsidR="006C4716">
          <w:t xml:space="preserve"> N</w:t>
        </w:r>
      </w:ins>
      <w:del w:id="122" w:author="Davis, Claire (IFPRI)" w:date="2025-04-01T20:44:00Z" w16du:dateUtc="2025-04-02T00:44:00Z">
        <w:r w:rsidR="008B0E80" w:rsidRPr="007022D5" w:rsidDel="006C4716">
          <w:delText>n</w:delText>
        </w:r>
      </w:del>
      <w:r w:rsidR="008B0E80" w:rsidRPr="007022D5">
        <w:t>am, addressing degradation and enhancing ecosystem resilience.</w:t>
      </w:r>
    </w:p>
    <w:p w14:paraId="5500DE4A" w14:textId="5CE1DB53" w:rsidR="05AE5D8A" w:rsidRPr="007022D5" w:rsidRDefault="00BA54DF" w:rsidP="008B0E80">
      <w:pPr>
        <w:pStyle w:val="ListParagraph"/>
        <w:numPr>
          <w:ilvl w:val="1"/>
          <w:numId w:val="15"/>
        </w:numPr>
        <w:spacing w:line="240" w:lineRule="auto"/>
        <w:ind w:left="720"/>
        <w:jc w:val="both"/>
        <w:rPr>
          <w:b/>
          <w:bCs/>
        </w:rPr>
      </w:pPr>
      <w:r w:rsidRPr="007022D5">
        <w:rPr>
          <w:b/>
          <w:bCs/>
        </w:rPr>
        <w:t xml:space="preserve">Value chains: </w:t>
      </w:r>
      <w:r w:rsidR="00801212" w:rsidRPr="007022D5">
        <w:t>Nature+</w:t>
      </w:r>
      <w:r w:rsidR="001730E0" w:rsidRPr="007022D5">
        <w:t xml:space="preserve"> worked with local communities to</w:t>
      </w:r>
      <w:r w:rsidR="00801212" w:rsidRPr="007022D5">
        <w:t xml:space="preserve"> </w:t>
      </w:r>
      <w:r w:rsidR="001730E0" w:rsidRPr="007022D5">
        <w:t xml:space="preserve">identify </w:t>
      </w:r>
      <w:r w:rsidR="00801212" w:rsidRPr="007022D5">
        <w:t>opportunities for scaling nature-positive products, particularly neglected and underutilized species (NUS), and informed market-based strategies for biodiversity-friendly agriculture.</w:t>
      </w:r>
    </w:p>
    <w:p w14:paraId="10DD9E0A" w14:textId="7C14872E" w:rsidR="05AE5D8A" w:rsidRPr="007022D5" w:rsidRDefault="05AE5D8A" w:rsidP="008B0E80">
      <w:pPr>
        <w:pStyle w:val="ListParagraph"/>
        <w:numPr>
          <w:ilvl w:val="1"/>
          <w:numId w:val="15"/>
        </w:numPr>
        <w:spacing w:line="240" w:lineRule="auto"/>
        <w:ind w:left="720"/>
        <w:jc w:val="both"/>
        <w:rPr>
          <w:b/>
          <w:bCs/>
        </w:rPr>
      </w:pPr>
      <w:r w:rsidRPr="007022D5">
        <w:rPr>
          <w:b/>
          <w:bCs/>
        </w:rPr>
        <w:t>BSF and aggregated farms</w:t>
      </w:r>
      <w:r w:rsidR="00817CE1" w:rsidRPr="007022D5">
        <w:rPr>
          <w:b/>
          <w:bCs/>
        </w:rPr>
        <w:t xml:space="preserve"> work: </w:t>
      </w:r>
      <w:r w:rsidR="00BA54DF" w:rsidRPr="007022D5">
        <w:t>Nature+ facilitated the uptake of Black Soldier Fly (BSF) farming in Kenya and Burkina Faso for sustainable animal feed, while aggregated farms in Kenya served as cooperative hubs for implementing nature-positive practices at scale.</w:t>
      </w:r>
    </w:p>
    <w:p w14:paraId="6F37488F" w14:textId="16889A1B" w:rsidR="05AE5D8A" w:rsidRPr="007022D5" w:rsidRDefault="00817CE1" w:rsidP="008B0E80">
      <w:pPr>
        <w:pStyle w:val="ListParagraph"/>
        <w:numPr>
          <w:ilvl w:val="1"/>
          <w:numId w:val="15"/>
        </w:numPr>
        <w:spacing w:line="240" w:lineRule="auto"/>
        <w:ind w:left="720"/>
        <w:jc w:val="both"/>
        <w:rPr>
          <w:b/>
          <w:bCs/>
        </w:rPr>
      </w:pPr>
      <w:r w:rsidRPr="007022D5">
        <w:rPr>
          <w:b/>
          <w:bCs/>
        </w:rPr>
        <w:t xml:space="preserve">Policy </w:t>
      </w:r>
      <w:r w:rsidR="00CE70A5" w:rsidRPr="007022D5">
        <w:rPr>
          <w:b/>
          <w:bCs/>
        </w:rPr>
        <w:t>development</w:t>
      </w:r>
      <w:r w:rsidRPr="007022D5">
        <w:rPr>
          <w:b/>
          <w:bCs/>
        </w:rPr>
        <w:t xml:space="preserve">: </w:t>
      </w:r>
      <w:r w:rsidRPr="007022D5">
        <w:t>The Initiative contributed to the development and uptake of policy proposals incorporating true cost accounting and biodiversity incentives, with adoption and piloting seen in countries like Kenya, Colombia, and Viet</w:t>
      </w:r>
      <w:ins w:id="123" w:author="Davis, Claire (IFPRI)" w:date="2025-04-01T20:45:00Z" w16du:dateUtc="2025-04-02T00:45:00Z">
        <w:r w:rsidR="006C4716">
          <w:t xml:space="preserve"> N</w:t>
        </w:r>
      </w:ins>
      <w:del w:id="124" w:author="Davis, Claire (IFPRI)" w:date="2025-04-01T20:45:00Z" w16du:dateUtc="2025-04-02T00:45:00Z">
        <w:r w:rsidRPr="007022D5" w:rsidDel="006C4716">
          <w:delText>n</w:delText>
        </w:r>
      </w:del>
      <w:r w:rsidRPr="007022D5">
        <w:t>am.</w:t>
      </w:r>
    </w:p>
    <w:p w14:paraId="61A6D3E2" w14:textId="01D5FDAE" w:rsidR="25B0B3B7" w:rsidRPr="007022D5" w:rsidDel="0017009B" w:rsidRDefault="3A02A7E3" w:rsidP="1549A7A9">
      <w:pPr>
        <w:spacing w:line="240" w:lineRule="auto"/>
        <w:rPr>
          <w:del w:id="125" w:author="Davis, Claire (IFPRI)" w:date="2025-04-01T21:34:00Z" w16du:dateUtc="2025-04-02T01:34:00Z"/>
          <w:b/>
          <w:bCs/>
        </w:rPr>
      </w:pPr>
      <w:del w:id="126" w:author="Davis, Claire (IFPRI)" w:date="2025-04-01T21:34:00Z" w16du:dateUtc="2025-04-02T01:34:00Z">
        <w:r w:rsidRPr="007022D5" w:rsidDel="0017009B">
          <w:rPr>
            <w:b/>
            <w:bCs/>
          </w:rPr>
          <w:delText xml:space="preserve">Progress </w:delText>
        </w:r>
      </w:del>
      <w:del w:id="127" w:author="Davis, Claire (IFPRI)" w:date="2025-04-01T21:33:00Z" w16du:dateUtc="2025-04-02T01:33:00Z">
        <w:r w:rsidRPr="007022D5" w:rsidDel="003305A8">
          <w:rPr>
            <w:b/>
            <w:bCs/>
          </w:rPr>
          <w:delText>T</w:delText>
        </w:r>
      </w:del>
      <w:del w:id="128" w:author="Davis, Claire (IFPRI)" w:date="2025-04-01T21:34:00Z" w16du:dateUtc="2025-04-02T01:34:00Z">
        <w:r w:rsidRPr="007022D5" w:rsidDel="0017009B">
          <w:rPr>
            <w:b/>
            <w:bCs/>
          </w:rPr>
          <w:delText>oward</w:delText>
        </w:r>
      </w:del>
      <w:del w:id="129" w:author="Davis, Claire (IFPRI)" w:date="2025-04-01T21:33:00Z" w16du:dateUtc="2025-04-02T01:33:00Z">
        <w:r w:rsidRPr="007022D5" w:rsidDel="003305A8">
          <w:rPr>
            <w:b/>
            <w:bCs/>
          </w:rPr>
          <w:delText>s</w:delText>
        </w:r>
      </w:del>
      <w:del w:id="130" w:author="Davis, Claire (IFPRI)" w:date="2025-04-01T21:34:00Z" w16du:dateUtc="2025-04-02T01:34:00Z">
        <w:r w:rsidRPr="007022D5" w:rsidDel="0017009B">
          <w:rPr>
            <w:b/>
            <w:bCs/>
          </w:rPr>
          <w:delText xml:space="preserve"> End of Initiative Outcomes</w:delText>
        </w:r>
      </w:del>
    </w:p>
    <w:p w14:paraId="760AB0FF" w14:textId="77777777" w:rsidR="00310E40" w:rsidRDefault="00310E40" w:rsidP="00310E40">
      <w:pPr>
        <w:pBdr>
          <w:top w:val="nil"/>
          <w:left w:val="nil"/>
          <w:bottom w:val="nil"/>
          <w:right w:val="nil"/>
          <w:between w:val="nil"/>
        </w:pBdr>
        <w:spacing w:after="0" w:line="240" w:lineRule="auto"/>
        <w:jc w:val="both"/>
        <w:rPr>
          <w:ins w:id="131" w:author="Davis, Claire (IFPRI)" w:date="2025-04-01T21:34:00Z" w16du:dateUtc="2025-04-02T01:34:00Z"/>
          <w:b/>
          <w:bCs/>
          <w:iCs/>
          <w:color w:val="000000"/>
        </w:rPr>
      </w:pPr>
      <w:r w:rsidRPr="007022D5">
        <w:rPr>
          <w:b/>
          <w:bCs/>
          <w:iCs/>
          <w:color w:val="000000"/>
        </w:rPr>
        <w:t>Progress agai</w:t>
      </w:r>
      <w:r w:rsidRPr="007022D5">
        <w:rPr>
          <w:b/>
          <w:bCs/>
          <w:iCs/>
        </w:rPr>
        <w:t xml:space="preserve">nst </w:t>
      </w:r>
      <w:r w:rsidRPr="007022D5">
        <w:rPr>
          <w:b/>
          <w:bCs/>
          <w:iCs/>
          <w:color w:val="000000"/>
        </w:rPr>
        <w:t>End of Initiative outcomes</w:t>
      </w:r>
    </w:p>
    <w:p w14:paraId="48AB084B" w14:textId="77777777" w:rsidR="0017009B" w:rsidRDefault="0017009B" w:rsidP="00310E40">
      <w:pPr>
        <w:pBdr>
          <w:top w:val="nil"/>
          <w:left w:val="nil"/>
          <w:bottom w:val="nil"/>
          <w:right w:val="nil"/>
          <w:between w:val="nil"/>
        </w:pBdr>
        <w:spacing w:after="0" w:line="240" w:lineRule="auto"/>
        <w:jc w:val="both"/>
        <w:rPr>
          <w:ins w:id="132" w:author="Davis, Claire (IFPRI)" w:date="2025-04-01T21:34:00Z" w16du:dateUtc="2025-04-02T01:34:00Z"/>
          <w:b/>
          <w:bCs/>
          <w:iCs/>
          <w:color w:val="000000"/>
        </w:rPr>
      </w:pPr>
    </w:p>
    <w:p w14:paraId="6BD6E815" w14:textId="77777777" w:rsidR="0017009B" w:rsidRPr="007022D5" w:rsidRDefault="0017009B" w:rsidP="0017009B">
      <w:pPr>
        <w:spacing w:line="240" w:lineRule="auto"/>
        <w:jc w:val="both"/>
        <w:rPr>
          <w:ins w:id="133" w:author="Davis, Claire (IFPRI)" w:date="2025-04-01T21:34:00Z" w16du:dateUtc="2025-04-02T01:34:00Z"/>
        </w:rPr>
      </w:pPr>
      <w:commentRangeStart w:id="134"/>
      <w:ins w:id="135" w:author="Davis, Claire (IFPRI)" w:date="2025-04-01T21:34:00Z" w16du:dateUtc="2025-04-02T01:34:00Z">
        <w:r w:rsidRPr="007022D5">
          <w:t xml:space="preserve">The </w:t>
        </w:r>
        <w:commentRangeEnd w:id="134"/>
        <w:r>
          <w:rPr>
            <w:rStyle w:val="CommentReference"/>
          </w:rPr>
          <w:commentReference w:id="134"/>
        </w:r>
        <w:r w:rsidRPr="007022D5">
          <w:t>Initiative successfully met or exceeded its expected targets for all EOIOs, demonstrating its effectiveness in translating scientific advancements into tangible outcomes. Notable achievements include:</w:t>
        </w:r>
      </w:ins>
    </w:p>
    <w:p w14:paraId="2E925448" w14:textId="77777777" w:rsidR="0017009B" w:rsidRPr="007022D5" w:rsidRDefault="0017009B" w:rsidP="0017009B">
      <w:pPr>
        <w:pStyle w:val="ListParagraph"/>
        <w:numPr>
          <w:ilvl w:val="1"/>
          <w:numId w:val="15"/>
        </w:numPr>
        <w:spacing w:line="240" w:lineRule="auto"/>
        <w:ind w:left="720"/>
        <w:jc w:val="both"/>
        <w:rPr>
          <w:ins w:id="136" w:author="Davis, Claire (IFPRI)" w:date="2025-04-01T21:34:00Z" w16du:dateUtc="2025-04-02T01:34:00Z"/>
        </w:rPr>
      </w:pPr>
      <w:ins w:id="137" w:author="Davis, Claire (IFPRI)" w:date="2025-04-01T21:34:00Z" w16du:dateUtc="2025-04-02T01:34:00Z">
        <w:r w:rsidRPr="007022D5">
          <w:t>EOIO 1: Over 100,000 smallholder farmers and extension agents have adopted nature-positive solutions, leading to improved crop resilience and productivity. The figure includes users of the My Farm Trees app, participants in nature-positive demonstration and aggregated farms, citizen science contributions made by farmers to various research outputs, engagement and training of entrepreneurs and farmers in circular bioeconomy and value chain activities.</w:t>
        </w:r>
      </w:ins>
    </w:p>
    <w:p w14:paraId="3EB8224D" w14:textId="77777777" w:rsidR="0017009B" w:rsidRPr="007022D5" w:rsidRDefault="0017009B" w:rsidP="0017009B">
      <w:pPr>
        <w:pStyle w:val="ListParagraph"/>
        <w:numPr>
          <w:ilvl w:val="1"/>
          <w:numId w:val="15"/>
        </w:numPr>
        <w:spacing w:line="240" w:lineRule="auto"/>
        <w:ind w:left="720"/>
        <w:jc w:val="both"/>
        <w:rPr>
          <w:ins w:id="138" w:author="Davis, Claire (IFPRI)" w:date="2025-04-01T21:34:00Z" w16du:dateUtc="2025-04-02T01:34:00Z"/>
        </w:rPr>
      </w:pPr>
      <w:ins w:id="139" w:author="Davis, Claire (IFPRI)" w:date="2025-04-01T21:34:00Z" w16du:dateUtc="2025-04-02T01:34:00Z">
        <w:r w:rsidRPr="007022D5">
          <w:t>EOIO 2: The widespread use of participatory research approaches has enhanced farmer-led innovation in agricultural practices.</w:t>
        </w:r>
      </w:ins>
    </w:p>
    <w:p w14:paraId="3908BD23" w14:textId="77777777" w:rsidR="0017009B" w:rsidRPr="007022D5" w:rsidRDefault="0017009B" w:rsidP="0017009B">
      <w:pPr>
        <w:pStyle w:val="ListParagraph"/>
        <w:numPr>
          <w:ilvl w:val="1"/>
          <w:numId w:val="15"/>
        </w:numPr>
        <w:spacing w:line="240" w:lineRule="auto"/>
        <w:ind w:left="720"/>
        <w:jc w:val="both"/>
        <w:rPr>
          <w:ins w:id="140" w:author="Davis, Claire (IFPRI)" w:date="2025-04-01T21:34:00Z" w16du:dateUtc="2025-04-02T01:34:00Z"/>
        </w:rPr>
      </w:pPr>
      <w:ins w:id="141" w:author="Davis, Claire (IFPRI)" w:date="2025-04-01T21:34:00Z" w16du:dateUtc="2025-04-02T01:34:00Z">
        <w:r w:rsidRPr="007022D5">
          <w:t>EOIO 3: At least five national research institutions have institutionalized nature-positive methodologies, ensuring sustainability beyond the Initiative’s timeline.</w:t>
        </w:r>
        <w:r w:rsidRPr="007022D5">
          <w:rPr>
            <w:rFonts w:ascii="Poppins" w:hAnsi="Poppins" w:cs="Poppins"/>
            <w:color w:val="2A2E45"/>
            <w:sz w:val="20"/>
            <w:szCs w:val="20"/>
            <w:shd w:val="clear" w:color="auto" w:fill="FFFFFF"/>
          </w:rPr>
          <w:t xml:space="preserve"> </w:t>
        </w:r>
        <w:r w:rsidRPr="007022D5">
          <w:t>Co-development of locally tailored solutions has been realized through collaborations with UNDP, the National Museums of Kenya, the Kenya Agricultural and Livestock Research Organization, the Ministry of Agriculture and Livestock Development (Kenya), Slow Food, and WWF.</w:t>
        </w:r>
      </w:ins>
    </w:p>
    <w:p w14:paraId="1F4CC767" w14:textId="77777777" w:rsidR="0017009B" w:rsidRPr="007022D5" w:rsidRDefault="0017009B" w:rsidP="0017009B">
      <w:pPr>
        <w:pStyle w:val="ListParagraph"/>
        <w:numPr>
          <w:ilvl w:val="1"/>
          <w:numId w:val="15"/>
        </w:numPr>
        <w:spacing w:line="240" w:lineRule="auto"/>
        <w:ind w:left="720"/>
        <w:jc w:val="both"/>
        <w:rPr>
          <w:ins w:id="142" w:author="Davis, Claire (IFPRI)" w:date="2025-04-01T21:34:00Z" w16du:dateUtc="2025-04-02T01:34:00Z"/>
        </w:rPr>
      </w:pPr>
      <w:ins w:id="143" w:author="Davis, Claire (IFPRI)" w:date="2025-04-01T21:34:00Z" w16du:dateUtc="2025-04-02T01:34:00Z">
        <w:r w:rsidRPr="007022D5">
          <w:t>EOIO 4: Policymakers in five countries have utilized True Cost Accounting data to inform policy reforms, identifying the unpaid costs the food system offloads on society and the environment, and leading to enhanced support and policy work for sustainable land use practices.</w:t>
        </w:r>
      </w:ins>
    </w:p>
    <w:p w14:paraId="5F8A6C2B" w14:textId="77777777" w:rsidR="0017009B" w:rsidRPr="007022D5" w:rsidRDefault="0017009B" w:rsidP="0017009B">
      <w:pPr>
        <w:pStyle w:val="ListParagraph"/>
        <w:numPr>
          <w:ilvl w:val="1"/>
          <w:numId w:val="15"/>
        </w:numPr>
        <w:spacing w:line="240" w:lineRule="auto"/>
        <w:ind w:left="720"/>
        <w:jc w:val="both"/>
        <w:rPr>
          <w:ins w:id="144" w:author="Davis, Claire (IFPRI)" w:date="2025-04-01T21:34:00Z" w16du:dateUtc="2025-04-02T01:34:00Z"/>
        </w:rPr>
      </w:pPr>
      <w:ins w:id="145" w:author="Davis, Claire (IFPRI)" w:date="2025-04-01T21:34:00Z" w16du:dateUtc="2025-04-02T01:34:00Z">
        <w:r w:rsidRPr="007022D5">
          <w:t>EOIO 5: Nature-positive investment frameworks have been mainstreamed in regional and global financial initiatives, securing long-term funding for biodiversity-friendly agricultural transitions.</w:t>
        </w:r>
      </w:ins>
    </w:p>
    <w:p w14:paraId="7D95B783" w14:textId="7EA92F61" w:rsidR="0017009B" w:rsidRPr="007022D5" w:rsidDel="0017009B" w:rsidRDefault="0017009B" w:rsidP="00310E40">
      <w:pPr>
        <w:pBdr>
          <w:top w:val="nil"/>
          <w:left w:val="nil"/>
          <w:bottom w:val="nil"/>
          <w:right w:val="nil"/>
          <w:between w:val="nil"/>
        </w:pBdr>
        <w:spacing w:after="0" w:line="240" w:lineRule="auto"/>
        <w:jc w:val="both"/>
        <w:rPr>
          <w:del w:id="146" w:author="Davis, Claire (IFPRI)" w:date="2025-04-01T21:34:00Z" w16du:dateUtc="2025-04-02T01:34:00Z"/>
          <w:b/>
          <w:bCs/>
          <w:iCs/>
          <w:color w:val="000000"/>
        </w:rPr>
      </w:pPr>
    </w:p>
    <w:p w14:paraId="769D0D3C" w14:textId="77777777" w:rsidR="003A6C34" w:rsidRPr="007022D5" w:rsidRDefault="003A6C34" w:rsidP="1FC92FF2">
      <w:pPr>
        <w:spacing w:after="0" w:line="240" w:lineRule="auto"/>
        <w:jc w:val="both"/>
        <w:rPr>
          <w:i/>
          <w:iCs/>
          <w:sz w:val="18"/>
          <w:szCs w:val="18"/>
          <w:highlight w:val="green"/>
        </w:rPr>
      </w:pPr>
    </w:p>
    <w:p w14:paraId="3010DCA8" w14:textId="6211DCA3" w:rsidR="54A2C1E2" w:rsidRPr="007022D5" w:rsidRDefault="2D5E10AD" w:rsidP="54A2C1E2">
      <w:pPr>
        <w:spacing w:after="0" w:line="240" w:lineRule="auto"/>
        <w:jc w:val="both"/>
      </w:pPr>
      <w:r w:rsidRPr="007022D5">
        <w:rPr>
          <w:b/>
          <w:bCs/>
        </w:rPr>
        <w:t xml:space="preserve">EOIO 1: </w:t>
      </w:r>
      <w:r w:rsidR="7CC9B6C4" w:rsidRPr="007022D5">
        <w:rPr>
          <w:u w:val="single"/>
        </w:rPr>
        <w:t>Women and men smallholder farmers, local communities, and NARES in five LMICs use nature positive solutions stress-tested and validated by NATURE+ to improve landscape-scale management of biodiversity for food and agriculture (BFA) via the farm</w:t>
      </w:r>
      <w:r w:rsidR="3E5FFA16" w:rsidRPr="007022D5">
        <w:rPr>
          <w:u w:val="single"/>
        </w:rPr>
        <w:t>-</w:t>
      </w:r>
      <w:r w:rsidR="7CC9B6C4" w:rsidRPr="007022D5">
        <w:rPr>
          <w:u w:val="single"/>
        </w:rPr>
        <w:t>scale entry points of water, soil, waste, and land restoration.</w:t>
      </w:r>
    </w:p>
    <w:p w14:paraId="0BAA0BC8" w14:textId="557FA5D8" w:rsidR="1549A7A9" w:rsidRPr="007022D5" w:rsidRDefault="1549A7A9" w:rsidP="1549A7A9">
      <w:pPr>
        <w:spacing w:after="0" w:line="240" w:lineRule="auto"/>
        <w:jc w:val="both"/>
      </w:pPr>
    </w:p>
    <w:p w14:paraId="1A3D4650" w14:textId="65E354F1" w:rsidR="00D107DA" w:rsidRPr="007022D5" w:rsidRDefault="00D107DA" w:rsidP="00D107DA">
      <w:pPr>
        <w:spacing w:after="0" w:line="240" w:lineRule="auto"/>
        <w:jc w:val="both"/>
      </w:pPr>
      <w:r w:rsidRPr="007022D5">
        <w:t>Over three years, NATURE+ engaged more than 100,000 smallholder farmers and NARES to accelerate the adoption of nature-positive innovations. By deploying all W</w:t>
      </w:r>
      <w:r w:rsidR="1F78A326" w:rsidRPr="007022D5">
        <w:t>Ps</w:t>
      </w:r>
      <w:r w:rsidRPr="007022D5">
        <w:t xml:space="preserve"> at shared sites, the Initiative strengthened community participation, co-developed context-specific solutions, and fostered sustainable agricultural practices.</w:t>
      </w:r>
    </w:p>
    <w:p w14:paraId="3BBF2EB9" w14:textId="77777777" w:rsidR="00D107DA" w:rsidRPr="007022D5" w:rsidRDefault="00D107DA" w:rsidP="00D107DA">
      <w:pPr>
        <w:spacing w:after="0" w:line="240" w:lineRule="auto"/>
        <w:jc w:val="both"/>
      </w:pPr>
      <w:r w:rsidRPr="007022D5">
        <w:t>NATURE+ promoted innovations across all pillars of nature-positive systems, tailoring packages to local needs in five target countries. These included technical tools to identify and deploy native trees, local landraces, and NUS for improved nutrition, reduced reliance on industrial inputs, and enhanced food security. The Initiative also advanced soil management research and promoted circular economy models aligned with community and government priorities.</w:t>
      </w:r>
    </w:p>
    <w:p w14:paraId="307049DF" w14:textId="2BC58525" w:rsidR="00D107DA" w:rsidRPr="007022D5" w:rsidRDefault="00D107DA" w:rsidP="00D107DA">
      <w:pPr>
        <w:spacing w:after="0" w:line="240" w:lineRule="auto"/>
        <w:jc w:val="both"/>
      </w:pPr>
      <w:r w:rsidRPr="007022D5">
        <w:t>In all countries, farmers used the Seeds for Needs approach or the VarScout tool to identify NUS and climate-resilient crop varieties, accessing planting material through farmer-led systems and seed banks. Forage trials in Colombia, Kenya, and Viet</w:t>
      </w:r>
      <w:ins w:id="147" w:author="Davis, Claire (IFPRI)" w:date="2025-04-01T20:45:00Z" w16du:dateUtc="2025-04-02T00:45:00Z">
        <w:r w:rsidR="006C4716">
          <w:t xml:space="preserve"> N</w:t>
        </w:r>
      </w:ins>
      <w:del w:id="148" w:author="Davis, Claire (IFPRI)" w:date="2025-04-01T20:45:00Z" w16du:dateUtc="2025-04-02T00:45:00Z">
        <w:r w:rsidRPr="007022D5" w:rsidDel="006C4716">
          <w:delText>n</w:delText>
        </w:r>
      </w:del>
      <w:r w:rsidRPr="007022D5">
        <w:t>am improved livestock nutrition and restored degraded land.</w:t>
      </w:r>
    </w:p>
    <w:p w14:paraId="5ECEC19B" w14:textId="77777777" w:rsidR="00D107DA" w:rsidRPr="007022D5" w:rsidRDefault="00D107DA" w:rsidP="00D107DA">
      <w:pPr>
        <w:spacing w:after="0" w:line="240" w:lineRule="auto"/>
        <w:jc w:val="both"/>
      </w:pPr>
      <w:r w:rsidRPr="007022D5">
        <w:t>More than 5,000 farmers planted trees using the D4R and My Farm Trees platforms. Over 11,000 engaged with circular bioeconomy innovations. Games-based research generated gender-disaggregated insights, empowered marginalized groups, and fostered cooperation—key to establishing aggregated farms.</w:t>
      </w:r>
    </w:p>
    <w:p w14:paraId="54CD245A" w14:textId="77777777" w:rsidR="003A6C34" w:rsidRPr="007022D5" w:rsidRDefault="003A6C34">
      <w:pPr>
        <w:spacing w:after="0" w:line="240" w:lineRule="auto"/>
        <w:jc w:val="both"/>
        <w:rPr>
          <w:i/>
          <w:highlight w:val="green"/>
        </w:rPr>
      </w:pPr>
    </w:p>
    <w:p w14:paraId="1231BE67" w14:textId="3CC863E1" w:rsidR="003A6C34" w:rsidRPr="007022D5" w:rsidRDefault="2D5E10AD" w:rsidP="54A2C1E2">
      <w:pPr>
        <w:spacing w:after="0" w:line="240" w:lineRule="auto"/>
        <w:jc w:val="both"/>
      </w:pPr>
      <w:r w:rsidRPr="007022D5">
        <w:rPr>
          <w:b/>
          <w:bCs/>
        </w:rPr>
        <w:t xml:space="preserve">EOIO 2: </w:t>
      </w:r>
      <w:r w:rsidR="1CBCA586" w:rsidRPr="007022D5">
        <w:rPr>
          <w:u w:val="single"/>
        </w:rPr>
        <w:t>Women and men (incl</w:t>
      </w:r>
      <w:r w:rsidR="3CFD9BED" w:rsidRPr="007022D5">
        <w:rPr>
          <w:u w:val="single"/>
        </w:rPr>
        <w:t>uding</w:t>
      </w:r>
      <w:r w:rsidR="1CBCA586" w:rsidRPr="007022D5">
        <w:rPr>
          <w:u w:val="single"/>
        </w:rPr>
        <w:t xml:space="preserve"> smallholder farmers) in five LMICs use NATURE+ innovations and pathways to engage more directly in, and benefit more equitably from, value chains based on the outputs of biodiversity conservation, innovative rural waste management technologies, and circular economy principles.</w:t>
      </w:r>
    </w:p>
    <w:p w14:paraId="04515B0C" w14:textId="5F75A308" w:rsidR="54A2C1E2" w:rsidRPr="007022D5" w:rsidRDefault="54A2C1E2" w:rsidP="54A2C1E2">
      <w:pPr>
        <w:spacing w:after="0" w:line="240" w:lineRule="auto"/>
        <w:jc w:val="both"/>
      </w:pPr>
    </w:p>
    <w:p w14:paraId="4B2128AA" w14:textId="53C28CAA" w:rsidR="00D12EB6" w:rsidRPr="007022D5" w:rsidRDefault="00B326D6" w:rsidP="00D12EB6">
      <w:pPr>
        <w:spacing w:after="0" w:line="240" w:lineRule="auto"/>
        <w:jc w:val="both"/>
      </w:pPr>
      <w:r w:rsidRPr="007022D5">
        <w:t xml:space="preserve">More than 11,000 smallholders economically benefited from the adoption of NATURE+ innovations. </w:t>
      </w:r>
      <w:r w:rsidR="00D12EB6" w:rsidRPr="007022D5">
        <w:t>The Initiative applied a range of strategies to strengthen farmer livelihoods while protecting the natural ecosystems they rely on. It developed 12 value chains across its target countries, reaching 932 direct beneficiaries by 2024, with clear signs of continued growth. Farmers involved in community seed banks also gained from newly established business plans that support long-term sustainability. As coordination around the production and marketing of the 12 commodities improves, these value chains are expected to benefit many more farmers. In Kenya, farmers began testing the aggregated farm model, which has yet to yield the anticipated economic results but continues to evolve. In Burkina Faso and Kenya, farmers accessed tree nurseries developed through NATURE+, which provided both income and restoration benefits. In Burkina Faso alone, the Initiative and its partners studied 600 small-scale tree nurseries to build local capacity and support reforestation more effectively. Circular economy models also delivered strong economic benefits. NATURE+ helped establish 17 small and medium-sized enterprises (SMEs) focused on waste-to-resource innovation, creating new livelihood opportunities while promoting environmental sustainability.</w:t>
      </w:r>
    </w:p>
    <w:p w14:paraId="74128EAD" w14:textId="5221E6AF" w:rsidR="1549A7A9" w:rsidRPr="007022D5" w:rsidRDefault="1549A7A9" w:rsidP="00D12EB6">
      <w:pPr>
        <w:spacing w:after="0" w:line="240" w:lineRule="auto"/>
        <w:jc w:val="both"/>
      </w:pPr>
    </w:p>
    <w:p w14:paraId="6E9ED701" w14:textId="4F2371C2" w:rsidR="003A6C34" w:rsidRPr="007022D5" w:rsidRDefault="0058320A" w:rsidP="54A2C1E2">
      <w:pPr>
        <w:spacing w:after="0" w:line="240" w:lineRule="auto"/>
        <w:jc w:val="both"/>
      </w:pPr>
      <w:r w:rsidRPr="007022D5">
        <w:rPr>
          <w:b/>
          <w:bCs/>
        </w:rPr>
        <w:t>EOIO 3:</w:t>
      </w:r>
      <w:r w:rsidRPr="007022D5">
        <w:t xml:space="preserve"> </w:t>
      </w:r>
      <w:r w:rsidR="2DDAE0D1" w:rsidRPr="007022D5">
        <w:rPr>
          <w:u w:val="single"/>
        </w:rPr>
        <w:t>NARES and other development actors in five LMICs systematically adopt participatory, multi</w:t>
      </w:r>
      <w:del w:id="149" w:author="Davis, Claire (IFPRI)" w:date="2025-04-01T20:27:00Z" w16du:dateUtc="2025-04-02T00:27:00Z">
        <w:r w:rsidR="2DDAE0D1" w:rsidRPr="007022D5" w:rsidDel="00B10E49">
          <w:rPr>
            <w:u w:val="single"/>
          </w:rPr>
          <w:delText>-</w:delText>
        </w:r>
      </w:del>
      <w:r w:rsidR="2DDAE0D1" w:rsidRPr="007022D5">
        <w:rPr>
          <w:u w:val="single"/>
        </w:rPr>
        <w:t>disciplinary approaches that make research more impactful, relevant to local agri</w:t>
      </w:r>
      <w:del w:id="150" w:author="Davis, Claire (IFPRI)" w:date="2025-04-01T20:40:00Z" w16du:dateUtc="2025-04-02T00:40:00Z">
        <w:r w:rsidR="2DDAE0D1" w:rsidRPr="007022D5" w:rsidDel="006A55D6">
          <w:rPr>
            <w:u w:val="single"/>
          </w:rPr>
          <w:delText>-</w:delText>
        </w:r>
      </w:del>
      <w:r w:rsidR="2DDAE0D1" w:rsidRPr="007022D5">
        <w:rPr>
          <w:u w:val="single"/>
        </w:rPr>
        <w:t>food systems contexts and smallholder needs, and sustainable through local actor take-up, to be followed by NARES entrenching best practices in participatory, multi</w:t>
      </w:r>
      <w:del w:id="151" w:author="Davis, Claire (IFPRI)" w:date="2025-04-01T20:27:00Z" w16du:dateUtc="2025-04-02T00:27:00Z">
        <w:r w:rsidR="2DDAE0D1" w:rsidRPr="007022D5" w:rsidDel="00B10E49">
          <w:rPr>
            <w:u w:val="single"/>
          </w:rPr>
          <w:delText>-</w:delText>
        </w:r>
      </w:del>
      <w:r w:rsidR="2DDAE0D1" w:rsidRPr="007022D5">
        <w:rPr>
          <w:u w:val="single"/>
        </w:rPr>
        <w:t>disciplinary research as a systemic norm.</w:t>
      </w:r>
    </w:p>
    <w:p w14:paraId="42FDBB50" w14:textId="1DEBF37D" w:rsidR="54A2C1E2" w:rsidRPr="007022D5" w:rsidRDefault="54A2C1E2" w:rsidP="54A2C1E2">
      <w:pPr>
        <w:spacing w:after="0" w:line="240" w:lineRule="auto"/>
        <w:jc w:val="both"/>
      </w:pPr>
    </w:p>
    <w:p w14:paraId="642DC391" w14:textId="27485DBF" w:rsidR="1549A7A9" w:rsidRPr="007022D5" w:rsidRDefault="0807F824" w:rsidP="1549A7A9">
      <w:pPr>
        <w:spacing w:after="0" w:line="240" w:lineRule="auto"/>
        <w:jc w:val="both"/>
      </w:pPr>
      <w:r w:rsidRPr="007022D5">
        <w:t>N</w:t>
      </w:r>
      <w:r w:rsidR="169C5DBD" w:rsidRPr="007022D5">
        <w:t>ATURE</w:t>
      </w:r>
      <w:r w:rsidRPr="007022D5">
        <w:t xml:space="preserve">+ forged cross-country partnerships with leading development actors and national agricultural research and extension systems (NARES) in the target countries. </w:t>
      </w:r>
      <w:r w:rsidR="37FB3BFE" w:rsidRPr="007022D5">
        <w:t>In all countries</w:t>
      </w:r>
      <w:r w:rsidR="201DCA4F" w:rsidRPr="007022D5">
        <w:t>, the Initiative</w:t>
      </w:r>
      <w:r w:rsidR="37FB3BFE" w:rsidRPr="007022D5">
        <w:t xml:space="preserve"> worked with the NARS, including Agrosavia in Colombia, KALRO in Kenya, INERA in Burkina Faso, VAAS in </w:t>
      </w:r>
      <w:del w:id="152" w:author="Davis, Claire (IFPRI)" w:date="2025-04-01T20:45:00Z" w16du:dateUtc="2025-04-02T00:45:00Z">
        <w:r w:rsidR="37FB3BFE" w:rsidRPr="007022D5" w:rsidDel="007A1BC6">
          <w:delText>Vietnam</w:delText>
        </w:r>
      </w:del>
      <w:ins w:id="153" w:author="Davis, Claire (IFPRI)" w:date="2025-04-01T20:45:00Z" w16du:dateUtc="2025-04-02T00:45:00Z">
        <w:r w:rsidR="007A1BC6">
          <w:t>Viet Nam</w:t>
        </w:r>
      </w:ins>
      <w:r w:rsidR="37FB3BFE" w:rsidRPr="007022D5">
        <w:t xml:space="preserve"> and ICAR in India. </w:t>
      </w:r>
      <w:r w:rsidR="168F62B1" w:rsidRPr="007022D5">
        <w:t xml:space="preserve">As co-implementers of a number of activities, these centers </w:t>
      </w:r>
      <w:r w:rsidR="48938C50" w:rsidRPr="007022D5">
        <w:t>were</w:t>
      </w:r>
      <w:r w:rsidR="4B6E80BE" w:rsidRPr="007022D5">
        <w:t xml:space="preserve"> involved in </w:t>
      </w:r>
      <w:r w:rsidR="0CA9CCDC" w:rsidRPr="007022D5">
        <w:t>participatory</w:t>
      </w:r>
      <w:r w:rsidR="4B6E80BE" w:rsidRPr="007022D5">
        <w:t xml:space="preserve"> activities, including the use of citizen science tools. In addition, the </w:t>
      </w:r>
      <w:r w:rsidR="4F74052F" w:rsidRPr="007022D5">
        <w:t>I</w:t>
      </w:r>
      <w:r w:rsidR="4B6E80BE" w:rsidRPr="007022D5">
        <w:t xml:space="preserve">nitiative also partnered with other relevant development partners, including </w:t>
      </w:r>
      <w:r w:rsidRPr="007022D5">
        <w:t xml:space="preserve">UNDP, the National Museums of Kenya, Slow Food, </w:t>
      </w:r>
      <w:r w:rsidR="58064199" w:rsidRPr="007022D5">
        <w:t>Mani Tese (an Italian NGO)</w:t>
      </w:r>
      <w:r w:rsidR="65B2AD1A" w:rsidRPr="007022D5">
        <w:t>, IUCN, GEF,</w:t>
      </w:r>
      <w:r w:rsidR="58064199" w:rsidRPr="007022D5">
        <w:t xml:space="preserve"> </w:t>
      </w:r>
      <w:r w:rsidRPr="007022D5">
        <w:t>and WWF</w:t>
      </w:r>
      <w:r w:rsidR="794CACB4" w:rsidRPr="007022D5">
        <w:t>,</w:t>
      </w:r>
      <w:r w:rsidR="33DDCFDC" w:rsidRPr="007022D5">
        <w:t xml:space="preserve"> among others on different aspects of the </w:t>
      </w:r>
      <w:ins w:id="154" w:author="Davis, Claire (IFPRI)" w:date="2025-04-01T20:35:00Z" w16du:dateUtc="2025-04-02T00:35:00Z">
        <w:r w:rsidR="00651E00" w:rsidRPr="007022D5">
          <w:t>I</w:t>
        </w:r>
      </w:ins>
      <w:del w:id="155" w:author="Davis, Claire (IFPRI)" w:date="2025-04-01T20:35:00Z" w16du:dateUtc="2025-04-02T00:35:00Z">
        <w:r w:rsidR="33DDCFDC" w:rsidRPr="007022D5" w:rsidDel="00651E00">
          <w:delText>i</w:delText>
        </w:r>
      </w:del>
      <w:r w:rsidR="33DDCFDC" w:rsidRPr="007022D5">
        <w:t xml:space="preserve">nitiative. </w:t>
      </w:r>
    </w:p>
    <w:p w14:paraId="20DF07CC" w14:textId="77777777" w:rsidR="00CE532F" w:rsidRPr="007022D5" w:rsidRDefault="00CE532F" w:rsidP="1549A7A9">
      <w:pPr>
        <w:spacing w:after="0" w:line="240" w:lineRule="auto"/>
        <w:jc w:val="both"/>
      </w:pPr>
    </w:p>
    <w:p w14:paraId="5F1F4FAF" w14:textId="37DA3B52" w:rsidR="2DDAE0D1" w:rsidRPr="007022D5" w:rsidRDefault="0807F824" w:rsidP="54A2C1E2">
      <w:pPr>
        <w:spacing w:after="0" w:line="240" w:lineRule="auto"/>
        <w:jc w:val="both"/>
      </w:pPr>
      <w:r w:rsidRPr="007022D5">
        <w:rPr>
          <w:b/>
          <w:bCs/>
        </w:rPr>
        <w:t>EOIO 4</w:t>
      </w:r>
      <w:r w:rsidRPr="007022D5">
        <w:rPr>
          <w:b/>
          <w:bCs/>
          <w:u w:val="single"/>
        </w:rPr>
        <w:t>:</w:t>
      </w:r>
      <w:r w:rsidRPr="007022D5">
        <w:rPr>
          <w:u w:val="single"/>
        </w:rPr>
        <w:t xml:space="preserve"> National and subnational policymakers in five LMICs acknowledge that true cost accounting should and will be applied to agri</w:t>
      </w:r>
      <w:del w:id="156" w:author="Davis, Claire (IFPRI)" w:date="2025-04-01T20:40:00Z" w16du:dateUtc="2025-04-02T00:40:00Z">
        <w:r w:rsidRPr="007022D5" w:rsidDel="006A55D6">
          <w:rPr>
            <w:u w:val="single"/>
          </w:rPr>
          <w:delText>-</w:delText>
        </w:r>
      </w:del>
      <w:r w:rsidRPr="007022D5">
        <w:rPr>
          <w:u w:val="single"/>
        </w:rPr>
        <w:t>food systems (AFS) related policy formation, followed by realignment of economic incentive schemes and policy by policy actors to account for the true cost of food.</w:t>
      </w:r>
    </w:p>
    <w:p w14:paraId="4F85D09E" w14:textId="21A8FF3B" w:rsidR="54A2C1E2" w:rsidRPr="007022D5" w:rsidRDefault="54A2C1E2" w:rsidP="54A2C1E2">
      <w:pPr>
        <w:spacing w:after="0" w:line="240" w:lineRule="auto"/>
        <w:jc w:val="both"/>
      </w:pPr>
    </w:p>
    <w:p w14:paraId="22F26AE5" w14:textId="6A8A8180" w:rsidR="54A2C1E2" w:rsidRPr="007022D5" w:rsidRDefault="0807F824" w:rsidP="1549A7A9">
      <w:pPr>
        <w:spacing w:after="0" w:line="240" w:lineRule="auto"/>
        <w:jc w:val="both"/>
      </w:pPr>
      <w:r w:rsidRPr="007022D5">
        <w:t xml:space="preserve">NATURE+ collected true cost accounting data and discussed results with stakeholders in Kenya and </w:t>
      </w:r>
      <w:del w:id="157" w:author="Davis, Claire (IFPRI)" w:date="2025-04-01T20:45:00Z" w16du:dateUtc="2025-04-02T00:45:00Z">
        <w:r w:rsidRPr="007022D5" w:rsidDel="007A1BC6">
          <w:delText>Vietnam</w:delText>
        </w:r>
      </w:del>
      <w:ins w:id="158" w:author="Davis, Claire (IFPRI)" w:date="2025-04-01T20:45:00Z" w16du:dateUtc="2025-04-02T00:45:00Z">
        <w:r w:rsidR="007A1BC6">
          <w:t>Viet Nam</w:t>
        </w:r>
      </w:ins>
      <w:r w:rsidRPr="007022D5">
        <w:t xml:space="preserve">. These included the Vietnamese Academy of Agricultural Sciences and several government departments in </w:t>
      </w:r>
      <w:del w:id="159" w:author="Davis, Claire (IFPRI)" w:date="2025-04-01T20:45:00Z" w16du:dateUtc="2025-04-02T00:45:00Z">
        <w:r w:rsidRPr="007022D5" w:rsidDel="007A1BC6">
          <w:delText>Vietnam</w:delText>
        </w:r>
      </w:del>
      <w:ins w:id="160" w:author="Davis, Claire (IFPRI)" w:date="2025-04-01T20:45:00Z" w16du:dateUtc="2025-04-02T00:45:00Z">
        <w:r w:rsidR="007A1BC6">
          <w:t>Viet Nam</w:t>
        </w:r>
      </w:ins>
      <w:r w:rsidRPr="007022D5">
        <w:t>, and several departments from the County Governments of Kisumu and Vihiga in Kenya as well as the State Department for Gender and Affirmative Action and the Intersectoral Forum on Agrobiodiversity and Agroecology. In addition, researchers worked closely with True Cost Accounting (TCA) Accelerator, True Price, and Rockefeller Foundation to present a session on TCA at Sixteenth Meeting of the Conference of the Parties to the Convention on Biological Diversity (COP 16) in Cali, Colombia. NATURE+ was approached by the World Bank to present a seminar on true cost accounting for the "Biodiversity and Agriculture" webinar series.</w:t>
      </w:r>
      <w:r w:rsidR="384D6662" w:rsidRPr="007022D5">
        <w:t xml:space="preserve"> </w:t>
      </w:r>
      <w:r w:rsidR="399C2D40" w:rsidRPr="007022D5">
        <w:t>NATURE+</w:t>
      </w:r>
      <w:r w:rsidR="1ACD3E20" w:rsidRPr="007022D5">
        <w:t xml:space="preserve"> was very active in </w:t>
      </w:r>
      <w:r w:rsidR="656B7E0B" w:rsidRPr="007022D5">
        <w:t xml:space="preserve">engaging with policymakers. Notably, the </w:t>
      </w:r>
      <w:r w:rsidR="59DB7219" w:rsidRPr="007022D5">
        <w:t>I</w:t>
      </w:r>
      <w:r w:rsidR="656B7E0B" w:rsidRPr="007022D5">
        <w:t>nitiative engaged on seed policy development in Kenya to facilitate the use of agrobiodiversity and</w:t>
      </w:r>
      <w:r w:rsidR="42D620A4" w:rsidRPr="007022D5">
        <w:t xml:space="preserve"> contributed to </w:t>
      </w:r>
      <w:r w:rsidR="56387DBD" w:rsidRPr="007022D5">
        <w:t>building</w:t>
      </w:r>
      <w:r w:rsidR="656B7E0B" w:rsidRPr="007022D5">
        <w:t xml:space="preserve"> business case</w:t>
      </w:r>
      <w:r w:rsidR="7007DEB0" w:rsidRPr="007022D5">
        <w:t>s</w:t>
      </w:r>
      <w:r w:rsidR="656B7E0B" w:rsidRPr="007022D5">
        <w:t xml:space="preserve"> for community seed banks. </w:t>
      </w:r>
      <w:r w:rsidR="37EE5DB8" w:rsidRPr="007022D5">
        <w:t>T</w:t>
      </w:r>
      <w:r w:rsidR="656B7E0B" w:rsidRPr="007022D5">
        <w:t xml:space="preserve">he </w:t>
      </w:r>
      <w:r w:rsidR="07383523" w:rsidRPr="007022D5">
        <w:t>I</w:t>
      </w:r>
      <w:r w:rsidR="656B7E0B" w:rsidRPr="007022D5">
        <w:t xml:space="preserve">nitiative </w:t>
      </w:r>
      <w:r w:rsidR="347BEB5C" w:rsidRPr="007022D5">
        <w:t>contributed to the development of</w:t>
      </w:r>
      <w:r w:rsidR="154A5F08" w:rsidRPr="007022D5">
        <w:t xml:space="preserve"> an Agroecology </w:t>
      </w:r>
      <w:r w:rsidR="74376AF8" w:rsidRPr="007022D5">
        <w:t xml:space="preserve">Policy in Vihiga </w:t>
      </w:r>
      <w:r w:rsidR="10C8C03A" w:rsidRPr="007022D5">
        <w:t>C</w:t>
      </w:r>
      <w:r w:rsidR="74376AF8" w:rsidRPr="007022D5">
        <w:t>ounty</w:t>
      </w:r>
      <w:r w:rsidR="2EE71148" w:rsidRPr="007022D5">
        <w:t>, in Kenya</w:t>
      </w:r>
      <w:r w:rsidR="74376AF8" w:rsidRPr="007022D5">
        <w:t xml:space="preserve">. In </w:t>
      </w:r>
      <w:del w:id="161" w:author="Davis, Claire (IFPRI)" w:date="2025-04-01T20:45:00Z" w16du:dateUtc="2025-04-02T00:45:00Z">
        <w:r w:rsidR="74376AF8" w:rsidRPr="007022D5" w:rsidDel="007A1BC6">
          <w:delText>Vietnam</w:delText>
        </w:r>
      </w:del>
      <w:ins w:id="162" w:author="Davis, Claire (IFPRI)" w:date="2025-04-01T20:45:00Z" w16du:dateUtc="2025-04-02T00:45:00Z">
        <w:r w:rsidR="007A1BC6">
          <w:t>Viet Nam</w:t>
        </w:r>
      </w:ins>
      <w:r w:rsidR="74376AF8" w:rsidRPr="007022D5">
        <w:t>, N</w:t>
      </w:r>
      <w:r w:rsidR="44F88642" w:rsidRPr="007022D5">
        <w:t>ATURE</w:t>
      </w:r>
      <w:r w:rsidR="74376AF8" w:rsidRPr="007022D5">
        <w:t>+ is part of the</w:t>
      </w:r>
      <w:r w:rsidR="26D58108" w:rsidRPr="007022D5">
        <w:t xml:space="preserve"> government's</w:t>
      </w:r>
      <w:r w:rsidR="74376AF8" w:rsidRPr="007022D5">
        <w:t xml:space="preserve"> food system transformation strategy. </w:t>
      </w:r>
    </w:p>
    <w:p w14:paraId="1651CA81" w14:textId="31B3F943" w:rsidR="54A2C1E2" w:rsidRPr="007022D5" w:rsidRDefault="54A2C1E2" w:rsidP="54A2C1E2">
      <w:pPr>
        <w:spacing w:after="0" w:line="240" w:lineRule="auto"/>
        <w:jc w:val="both"/>
      </w:pPr>
    </w:p>
    <w:p w14:paraId="76D23591" w14:textId="309F8E05" w:rsidR="2DDAE0D1" w:rsidRPr="007022D5" w:rsidRDefault="0807F824" w:rsidP="54A2C1E2">
      <w:pPr>
        <w:spacing w:after="0" w:line="240" w:lineRule="auto"/>
        <w:jc w:val="both"/>
      </w:pPr>
      <w:r w:rsidRPr="007022D5">
        <w:rPr>
          <w:b/>
          <w:bCs/>
        </w:rPr>
        <w:t>EOIO 5:</w:t>
      </w:r>
      <w:r w:rsidRPr="007022D5">
        <w:t xml:space="preserve"> </w:t>
      </w:r>
      <w:r w:rsidRPr="007022D5">
        <w:rPr>
          <w:u w:val="single"/>
        </w:rPr>
        <w:t>Public and private investment actors use NATURE+ evidence, tools, and methodologies to gain a better understanding of the business case for nature-positive solutions, to be followed by investment actors being assisted to reorient investment streams toward</w:t>
      </w:r>
      <w:del w:id="163" w:author="Davis, Claire (IFPRI)" w:date="2025-04-01T20:27:00Z" w16du:dateUtc="2025-04-02T00:27:00Z">
        <w:r w:rsidRPr="007022D5" w:rsidDel="00833385">
          <w:rPr>
            <w:u w:val="single"/>
          </w:rPr>
          <w:delText>s</w:delText>
        </w:r>
      </w:del>
      <w:r w:rsidRPr="007022D5">
        <w:rPr>
          <w:u w:val="single"/>
        </w:rPr>
        <w:t xml:space="preserve"> participatory action research (PAR), innovation development, piloting, and scaling of nature-positive solutions</w:t>
      </w:r>
    </w:p>
    <w:p w14:paraId="7FC7F2B9" w14:textId="788FBE64" w:rsidR="54A2C1E2" w:rsidRPr="007022D5" w:rsidRDefault="54A2C1E2" w:rsidP="54A2C1E2">
      <w:pPr>
        <w:spacing w:after="0" w:line="240" w:lineRule="auto"/>
        <w:jc w:val="both"/>
      </w:pPr>
    </w:p>
    <w:p w14:paraId="70C1FCFB" w14:textId="27DDAEF6" w:rsidR="2DDAE0D1" w:rsidRPr="007022D5" w:rsidRDefault="0807F824" w:rsidP="1549A7A9">
      <w:pPr>
        <w:spacing w:after="0" w:line="240" w:lineRule="auto"/>
        <w:jc w:val="both"/>
      </w:pPr>
      <w:r w:rsidRPr="007022D5">
        <w:t>N</w:t>
      </w:r>
      <w:r w:rsidR="43285107" w:rsidRPr="007022D5">
        <w:t>ATURE</w:t>
      </w:r>
      <w:r w:rsidRPr="007022D5">
        <w:t>+ innovations and participatory models attracted the attention of new partners and countries, fostering collaborations and funding commitments</w:t>
      </w:r>
      <w:r w:rsidR="4B56AC62" w:rsidRPr="007022D5">
        <w:t>, namely from UNEP and the World Bank</w:t>
      </w:r>
      <w:r w:rsidR="093CC421" w:rsidRPr="007022D5">
        <w:t>, wh</w:t>
      </w:r>
      <w:r w:rsidR="454F5496" w:rsidRPr="007022D5">
        <w:t>ich</w:t>
      </w:r>
      <w:r w:rsidR="093CC421" w:rsidRPr="007022D5">
        <w:t xml:space="preserve"> provided funds for assessing the effectiveness of N</w:t>
      </w:r>
      <w:r w:rsidR="45844D25" w:rsidRPr="007022D5">
        <w:t>ATURE</w:t>
      </w:r>
      <w:r w:rsidR="093CC421" w:rsidRPr="007022D5">
        <w:t>+ practices</w:t>
      </w:r>
      <w:r w:rsidR="6B363867" w:rsidRPr="007022D5">
        <w:t xml:space="preserve">, including the positive impacts of </w:t>
      </w:r>
      <w:r w:rsidR="24D0791F" w:rsidRPr="007022D5">
        <w:t>a</w:t>
      </w:r>
      <w:r w:rsidR="093CC421" w:rsidRPr="007022D5">
        <w:t xml:space="preserve">griculture on </w:t>
      </w:r>
      <w:r w:rsidR="5E6EA824" w:rsidRPr="007022D5">
        <w:t>biodiversity</w:t>
      </w:r>
      <w:r w:rsidR="093CC421" w:rsidRPr="007022D5">
        <w:t xml:space="preserve"> based on N</w:t>
      </w:r>
      <w:r w:rsidR="2A34CE0A" w:rsidRPr="007022D5">
        <w:t>ATURE</w:t>
      </w:r>
      <w:r w:rsidR="093CC421" w:rsidRPr="007022D5">
        <w:t xml:space="preserve">+ </w:t>
      </w:r>
      <w:r w:rsidR="44439E5D" w:rsidRPr="007022D5">
        <w:t>approaches</w:t>
      </w:r>
      <w:r w:rsidR="4B56AC62" w:rsidRPr="007022D5">
        <w:t xml:space="preserve">. </w:t>
      </w:r>
      <w:r w:rsidR="7905AFE9" w:rsidRPr="007022D5">
        <w:t xml:space="preserve">In addition, the </w:t>
      </w:r>
      <w:r w:rsidR="67CB504A" w:rsidRPr="007022D5">
        <w:t>I</w:t>
      </w:r>
      <w:r w:rsidR="204A13C5" w:rsidRPr="007022D5">
        <w:t>nitiative</w:t>
      </w:r>
      <w:r w:rsidR="4979557D" w:rsidRPr="007022D5">
        <w:t>'s</w:t>
      </w:r>
      <w:r w:rsidR="7905AFE9" w:rsidRPr="007022D5">
        <w:t xml:space="preserve"> designated funds gr</w:t>
      </w:r>
      <w:r w:rsidR="42D8E842" w:rsidRPr="007022D5">
        <w:t>ew</w:t>
      </w:r>
      <w:r w:rsidR="7905AFE9" w:rsidRPr="007022D5">
        <w:t xml:space="preserve"> </w:t>
      </w:r>
      <w:r w:rsidR="351888AD" w:rsidRPr="007022D5">
        <w:t xml:space="preserve">each year, </w:t>
      </w:r>
      <w:r w:rsidR="03F43431" w:rsidRPr="007022D5">
        <w:t>demonstrating donors' interest in supporting nature-positive research and implementation</w:t>
      </w:r>
      <w:r w:rsidR="7905AFE9" w:rsidRPr="007022D5">
        <w:t xml:space="preserve">. </w:t>
      </w:r>
    </w:p>
    <w:p w14:paraId="0A76624D" w14:textId="23573FBC" w:rsidR="2DDAE0D1" w:rsidRPr="007022D5" w:rsidRDefault="2DDAE0D1" w:rsidP="1549A7A9">
      <w:pPr>
        <w:spacing w:after="0" w:line="240" w:lineRule="auto"/>
        <w:jc w:val="both"/>
      </w:pPr>
    </w:p>
    <w:p w14:paraId="6D072C0D" w14:textId="15A34628" w:rsidR="003A6C34" w:rsidRPr="007022D5" w:rsidRDefault="00567462" w:rsidP="000C3994">
      <w:pPr>
        <w:spacing w:after="0" w:line="240" w:lineRule="auto"/>
        <w:jc w:val="both"/>
        <w:rPr>
          <w:i/>
          <w:iCs/>
        </w:rPr>
      </w:pPr>
      <w:r w:rsidRPr="007022D5">
        <w:t>Additionally</w:t>
      </w:r>
      <w:r w:rsidR="4A68BC81" w:rsidRPr="007022D5">
        <w:t>, the</w:t>
      </w:r>
      <w:r w:rsidR="4D253BBC" w:rsidRPr="007022D5">
        <w:t xml:space="preserve"> </w:t>
      </w:r>
      <w:r w:rsidR="1DF7EBF5" w:rsidRPr="007022D5">
        <w:t>I</w:t>
      </w:r>
      <w:r w:rsidR="4D253BBC" w:rsidRPr="007022D5">
        <w:t>nitiative</w:t>
      </w:r>
      <w:r w:rsidR="70323F59" w:rsidRPr="007022D5">
        <w:t xml:space="preserve"> </w:t>
      </w:r>
      <w:r w:rsidR="4D253BBC" w:rsidRPr="007022D5">
        <w:t>promoted greater engagement</w:t>
      </w:r>
      <w:r w:rsidR="0D515AC6" w:rsidRPr="007022D5">
        <w:t xml:space="preserve"> in nature-positive economic activities</w:t>
      </w:r>
      <w:r w:rsidR="3528DFA5" w:rsidRPr="007022D5">
        <w:t xml:space="preserve">, both through engaging private actors and by developing rural entrepreneurship and the establishment of </w:t>
      </w:r>
      <w:r w:rsidR="5F8811B5" w:rsidRPr="007022D5">
        <w:t xml:space="preserve">SMEs. </w:t>
      </w:r>
      <w:r w:rsidR="1F5A6E86" w:rsidRPr="007022D5">
        <w:t>Community</w:t>
      </w:r>
      <w:r w:rsidR="5F8811B5" w:rsidRPr="007022D5">
        <w:t xml:space="preserve"> seed banks were </w:t>
      </w:r>
      <w:r w:rsidR="754557DC" w:rsidRPr="007022D5">
        <w:t>developed</w:t>
      </w:r>
      <w:r w:rsidR="5F8811B5" w:rsidRPr="007022D5">
        <w:t xml:space="preserve"> with</w:t>
      </w:r>
      <w:r w:rsidR="6707D93D" w:rsidRPr="007022D5">
        <w:t xml:space="preserve"> </w:t>
      </w:r>
      <w:r w:rsidR="5F8811B5" w:rsidRPr="007022D5">
        <w:t xml:space="preserve">business </w:t>
      </w:r>
      <w:r w:rsidR="44F39202" w:rsidRPr="007022D5">
        <w:t>plans</w:t>
      </w:r>
      <w:r w:rsidR="112979FE" w:rsidRPr="007022D5">
        <w:t xml:space="preserve"> t</w:t>
      </w:r>
      <w:r w:rsidR="5F8811B5" w:rsidRPr="007022D5">
        <w:t xml:space="preserve">o ensure they can develop </w:t>
      </w:r>
      <w:r w:rsidR="31F776AC" w:rsidRPr="007022D5">
        <w:t>into sustainable enterprises</w:t>
      </w:r>
      <w:r w:rsidR="5F8811B5" w:rsidRPr="007022D5">
        <w:t xml:space="preserve">. Similarly, </w:t>
      </w:r>
      <w:r w:rsidR="1FB1A059" w:rsidRPr="007022D5">
        <w:t xml:space="preserve">NATURE+'s </w:t>
      </w:r>
      <w:r w:rsidR="55317083" w:rsidRPr="007022D5">
        <w:t xml:space="preserve">circular economy </w:t>
      </w:r>
      <w:r w:rsidR="33039FD3" w:rsidRPr="007022D5">
        <w:t>work supported the development of</w:t>
      </w:r>
      <w:r w:rsidR="55317083" w:rsidRPr="007022D5">
        <w:t xml:space="preserve"> 17 businesses in the 5 countries.</w:t>
      </w:r>
      <w:r w:rsidR="4D253BBC" w:rsidRPr="007022D5">
        <w:rPr>
          <w:i/>
          <w:iCs/>
        </w:rPr>
        <w:t xml:space="preserve"> </w:t>
      </w:r>
    </w:p>
    <w:p w14:paraId="261E8AEA" w14:textId="77777777" w:rsidR="00567462" w:rsidRDefault="00567462">
      <w:pPr>
        <w:spacing w:after="0" w:line="240" w:lineRule="auto"/>
        <w:jc w:val="both"/>
        <w:rPr>
          <w:b/>
          <w:highlight w:val="lightGray"/>
        </w:rPr>
      </w:pPr>
    </w:p>
    <w:p w14:paraId="1B7D1093" w14:textId="77777777" w:rsidR="00337D3A" w:rsidRPr="007022D5" w:rsidRDefault="00337D3A" w:rsidP="00337D3A">
      <w:pPr>
        <w:spacing w:line="240" w:lineRule="auto"/>
        <w:rPr>
          <w:b/>
          <w:bCs/>
        </w:rPr>
      </w:pPr>
      <w:commentRangeStart w:id="164"/>
      <w:del w:id="165" w:author="Davis, Claire (IFPRI)" w:date="2025-04-01T21:33:00Z" w16du:dateUtc="2025-04-02T01:33:00Z">
        <w:r w:rsidRPr="007022D5" w:rsidDel="003305A8">
          <w:rPr>
            <w:b/>
            <w:bCs/>
          </w:rPr>
          <w:delText xml:space="preserve">Reflection on </w:delText>
        </w:r>
      </w:del>
      <w:r w:rsidRPr="007022D5">
        <w:rPr>
          <w:b/>
          <w:bCs/>
        </w:rPr>
        <w:t xml:space="preserve">Addressing </w:t>
      </w:r>
      <w:commentRangeEnd w:id="164"/>
      <w:r>
        <w:rPr>
          <w:rStyle w:val="CommentReference"/>
        </w:rPr>
        <w:commentReference w:id="164"/>
      </w:r>
      <w:ins w:id="166" w:author="Davis, Claire (IFPRI)" w:date="2025-04-01T21:33:00Z" w16du:dateUtc="2025-04-02T01:33:00Z">
        <w:r>
          <w:rPr>
            <w:b/>
            <w:bCs/>
          </w:rPr>
          <w:t>c</w:t>
        </w:r>
      </w:ins>
      <w:del w:id="167" w:author="Davis, Claire (IFPRI)" w:date="2025-04-01T21:33:00Z" w16du:dateUtc="2025-04-02T01:33:00Z">
        <w:r w:rsidRPr="007022D5" w:rsidDel="003305A8">
          <w:rPr>
            <w:b/>
            <w:bCs/>
          </w:rPr>
          <w:delText>C</w:delText>
        </w:r>
      </w:del>
      <w:r w:rsidRPr="007022D5">
        <w:rPr>
          <w:b/>
          <w:bCs/>
        </w:rPr>
        <w:t xml:space="preserve">ore </w:t>
      </w:r>
      <w:ins w:id="168" w:author="Davis, Claire (IFPRI)" w:date="2025-04-01T21:33:00Z" w16du:dateUtc="2025-04-02T01:33:00Z">
        <w:r>
          <w:rPr>
            <w:b/>
            <w:bCs/>
          </w:rPr>
          <w:t>c</w:t>
        </w:r>
      </w:ins>
      <w:del w:id="169" w:author="Davis, Claire (IFPRI)" w:date="2025-04-01T21:33:00Z" w16du:dateUtc="2025-04-02T01:33:00Z">
        <w:r w:rsidRPr="007022D5" w:rsidDel="003305A8">
          <w:rPr>
            <w:b/>
            <w:bCs/>
          </w:rPr>
          <w:delText>C</w:delText>
        </w:r>
      </w:del>
      <w:r w:rsidRPr="007022D5">
        <w:rPr>
          <w:b/>
          <w:bCs/>
        </w:rPr>
        <w:t>hallenges</w:t>
      </w:r>
    </w:p>
    <w:p w14:paraId="27F18C14" w14:textId="77777777" w:rsidR="00337D3A" w:rsidRPr="007022D5" w:rsidRDefault="00337D3A" w:rsidP="00337D3A">
      <w:pPr>
        <w:spacing w:line="240" w:lineRule="auto"/>
        <w:jc w:val="both"/>
      </w:pPr>
      <w:r w:rsidRPr="007022D5">
        <w:t>The Initiative set out to tackle key challenges related to climate resilience, biodiversity loss, and the integration of sustainability into agricultural policies and investments. The following reflections illustrate the impact of the Initiative’s efforts:</w:t>
      </w:r>
    </w:p>
    <w:p w14:paraId="7897A956" w14:textId="77777777" w:rsidR="00337D3A" w:rsidRPr="007022D5" w:rsidRDefault="00337D3A" w:rsidP="00337D3A">
      <w:pPr>
        <w:pStyle w:val="ListParagraph"/>
        <w:numPr>
          <w:ilvl w:val="1"/>
          <w:numId w:val="15"/>
        </w:numPr>
        <w:spacing w:line="240" w:lineRule="auto"/>
        <w:ind w:left="720"/>
        <w:jc w:val="both"/>
      </w:pPr>
      <w:r w:rsidRPr="007022D5">
        <w:t xml:space="preserve">Bridging the </w:t>
      </w:r>
      <w:ins w:id="170" w:author="Davis, Claire (IFPRI)" w:date="2025-04-01T21:33:00Z" w16du:dateUtc="2025-04-02T01:33:00Z">
        <w:r>
          <w:t>s</w:t>
        </w:r>
      </w:ins>
      <w:del w:id="171" w:author="Davis, Claire (IFPRI)" w:date="2025-04-01T21:33:00Z" w16du:dateUtc="2025-04-02T01:33:00Z">
        <w:r w:rsidRPr="007022D5" w:rsidDel="003305A8">
          <w:delText>S</w:delText>
        </w:r>
      </w:del>
      <w:r w:rsidRPr="007022D5">
        <w:t>cience-</w:t>
      </w:r>
      <w:ins w:id="172" w:author="Davis, Claire (IFPRI)" w:date="2025-04-01T21:33:00Z" w16du:dateUtc="2025-04-02T01:33:00Z">
        <w:r>
          <w:t>i</w:t>
        </w:r>
      </w:ins>
      <w:del w:id="173" w:author="Davis, Claire (IFPRI)" w:date="2025-04-01T21:33:00Z" w16du:dateUtc="2025-04-02T01:33:00Z">
        <w:r w:rsidRPr="007022D5" w:rsidDel="003305A8">
          <w:delText>I</w:delText>
        </w:r>
      </w:del>
      <w:r w:rsidRPr="007022D5">
        <w:t xml:space="preserve">mplementation </w:t>
      </w:r>
      <w:ins w:id="174" w:author="Davis, Claire (IFPRI)" w:date="2025-04-01T21:33:00Z" w16du:dateUtc="2025-04-02T01:33:00Z">
        <w:r>
          <w:t>g</w:t>
        </w:r>
      </w:ins>
      <w:del w:id="175" w:author="Davis, Claire (IFPRI)" w:date="2025-04-01T21:33:00Z" w16du:dateUtc="2025-04-02T01:33:00Z">
        <w:r w:rsidRPr="007022D5" w:rsidDel="003305A8">
          <w:delText>G</w:delText>
        </w:r>
      </w:del>
      <w:r w:rsidRPr="007022D5">
        <w:t>ap: By fostering co-creation processes with local stakeholders, the Initiative ensured that scientific research translates into actionable, community-driven solutions.</w:t>
      </w:r>
    </w:p>
    <w:p w14:paraId="6D4852C8" w14:textId="77777777" w:rsidR="00337D3A" w:rsidRPr="007022D5" w:rsidRDefault="00337D3A" w:rsidP="00337D3A">
      <w:pPr>
        <w:pStyle w:val="ListParagraph"/>
        <w:numPr>
          <w:ilvl w:val="1"/>
          <w:numId w:val="15"/>
        </w:numPr>
        <w:spacing w:line="240" w:lineRule="auto"/>
        <w:ind w:left="720"/>
        <w:jc w:val="both"/>
      </w:pPr>
      <w:r w:rsidRPr="007022D5">
        <w:t xml:space="preserve">Institutionalizing </w:t>
      </w:r>
      <w:ins w:id="176" w:author="Davis, Claire (IFPRI)" w:date="2025-04-01T21:33:00Z" w16du:dateUtc="2025-04-02T01:33:00Z">
        <w:r>
          <w:t>s</w:t>
        </w:r>
      </w:ins>
      <w:del w:id="177" w:author="Davis, Claire (IFPRI)" w:date="2025-04-01T21:33:00Z" w16du:dateUtc="2025-04-02T01:33:00Z">
        <w:r w:rsidRPr="007022D5" w:rsidDel="003305A8">
          <w:delText>S</w:delText>
        </w:r>
      </w:del>
      <w:r w:rsidRPr="007022D5">
        <w:t xml:space="preserve">ustainable </w:t>
      </w:r>
      <w:ins w:id="178" w:author="Davis, Claire (IFPRI)" w:date="2025-04-01T21:33:00Z" w16du:dateUtc="2025-04-02T01:33:00Z">
        <w:r>
          <w:t>p</w:t>
        </w:r>
      </w:ins>
      <w:del w:id="179" w:author="Davis, Claire (IFPRI)" w:date="2025-04-01T21:33:00Z" w16du:dateUtc="2025-04-02T01:33:00Z">
        <w:r w:rsidRPr="007022D5" w:rsidDel="003305A8">
          <w:delText>P</w:delText>
        </w:r>
      </w:del>
      <w:r w:rsidRPr="007022D5">
        <w:t>ractices: The uptake of nature-positive approaches by national research institutions and policymakers suggests a systemic shift toward more sustainable agricultural governance.</w:t>
      </w:r>
    </w:p>
    <w:p w14:paraId="0A9CBD51" w14:textId="77777777" w:rsidR="00337D3A" w:rsidRPr="007022D5" w:rsidRDefault="00337D3A" w:rsidP="00337D3A">
      <w:pPr>
        <w:pStyle w:val="ListParagraph"/>
        <w:numPr>
          <w:ilvl w:val="1"/>
          <w:numId w:val="15"/>
        </w:numPr>
        <w:spacing w:line="240" w:lineRule="auto"/>
        <w:ind w:left="720"/>
        <w:jc w:val="both"/>
      </w:pPr>
      <w:r w:rsidRPr="007022D5">
        <w:t xml:space="preserve">Scaling </w:t>
      </w:r>
      <w:ins w:id="180" w:author="Davis, Claire (IFPRI)" w:date="2025-04-01T21:33:00Z" w16du:dateUtc="2025-04-02T01:33:00Z">
        <w:r>
          <w:t>f</w:t>
        </w:r>
      </w:ins>
      <w:del w:id="181" w:author="Davis, Claire (IFPRI)" w:date="2025-04-01T21:33:00Z" w16du:dateUtc="2025-04-02T01:33:00Z">
        <w:r w:rsidRPr="007022D5" w:rsidDel="003305A8">
          <w:delText>F</w:delText>
        </w:r>
      </w:del>
      <w:r w:rsidRPr="007022D5">
        <w:t xml:space="preserve">inancial </w:t>
      </w:r>
      <w:ins w:id="182" w:author="Davis, Claire (IFPRI)" w:date="2025-04-01T21:33:00Z" w16du:dateUtc="2025-04-02T01:33:00Z">
        <w:r>
          <w:t>c</w:t>
        </w:r>
      </w:ins>
      <w:del w:id="183" w:author="Davis, Claire (IFPRI)" w:date="2025-04-01T21:33:00Z" w16du:dateUtc="2025-04-02T01:33:00Z">
        <w:r w:rsidRPr="007022D5" w:rsidDel="003305A8">
          <w:delText>C</w:delText>
        </w:r>
      </w:del>
      <w:r w:rsidRPr="007022D5">
        <w:t>ommitments: Engaging with investment actors has helped secure long-term funding mechanisms that will sustain nature-positive transitions beyond the Initiative’s business cycle.</w:t>
      </w:r>
    </w:p>
    <w:p w14:paraId="3A178D3D" w14:textId="77777777" w:rsidR="00337D3A" w:rsidRPr="007022D5" w:rsidRDefault="00337D3A" w:rsidP="00337D3A">
      <w:pPr>
        <w:spacing w:line="240" w:lineRule="auto"/>
        <w:jc w:val="both"/>
        <w:rPr>
          <w:b/>
          <w:bCs/>
        </w:rPr>
      </w:pPr>
      <w:r w:rsidRPr="007022D5">
        <w:rPr>
          <w:b/>
          <w:bCs/>
        </w:rPr>
        <w:t>Conclusion</w:t>
      </w:r>
    </w:p>
    <w:p w14:paraId="34923B92" w14:textId="77777777" w:rsidR="00337D3A" w:rsidRPr="007022D5" w:rsidRDefault="00337D3A" w:rsidP="00337D3A">
      <w:pPr>
        <w:spacing w:line="240" w:lineRule="auto"/>
        <w:jc w:val="both"/>
      </w:pPr>
      <w:r w:rsidRPr="007022D5">
        <w:t xml:space="preserve">The Nature-Positive Solutions Initiative successfully delivered on its </w:t>
      </w:r>
      <w:ins w:id="184" w:author="Davis, Claire (IFPRI)" w:date="2025-04-01T20:39:00Z" w16du:dateUtc="2025-04-02T00:39:00Z">
        <w:r>
          <w:t>t</w:t>
        </w:r>
      </w:ins>
      <w:del w:id="185" w:author="Davis, Claire (IFPRI)" w:date="2025-04-01T20:39:00Z" w16du:dateUtc="2025-04-02T00:39:00Z">
        <w:r w:rsidRPr="007022D5" w:rsidDel="001F5E90">
          <w:delText>T</w:delText>
        </w:r>
      </w:del>
      <w:r w:rsidRPr="007022D5">
        <w:t xml:space="preserve">heory of </w:t>
      </w:r>
      <w:ins w:id="186" w:author="Davis, Claire (IFPRI)" w:date="2025-04-01T20:39:00Z" w16du:dateUtc="2025-04-02T00:39:00Z">
        <w:r>
          <w:t>c</w:t>
        </w:r>
      </w:ins>
      <w:del w:id="187" w:author="Davis, Claire (IFPRI)" w:date="2025-04-01T20:39:00Z" w16du:dateUtc="2025-04-02T00:39:00Z">
        <w:r w:rsidRPr="007022D5" w:rsidDel="001F5E90">
          <w:delText>C</w:delText>
        </w:r>
      </w:del>
      <w:r w:rsidRPr="007022D5">
        <w:t>hange by combining scientific innovation with strategic policy and financial engagements. As the Initiative reaches the end of its current cycle, its legacy is evident in the institutional and financial commitments secured to sustain nature-positive practices at scale. Future efforts in the CGIAR Research Portfolio 2025-2030 should build on these achievements by further integrating digital innovations, expanding farmer-led research networks, deepening policy engagement to ensure long-term impact, and expanding to the landscape scale, both in NATURE+ target countries and others.</w:t>
      </w:r>
    </w:p>
    <w:p w14:paraId="10DFAFDB" w14:textId="77777777" w:rsidR="00337D3A" w:rsidRPr="007022D5" w:rsidRDefault="00337D3A">
      <w:pPr>
        <w:spacing w:after="0" w:line="240" w:lineRule="auto"/>
        <w:jc w:val="both"/>
        <w:rPr>
          <w:b/>
          <w:highlight w:val="lightGray"/>
        </w:rPr>
      </w:pPr>
    </w:p>
    <w:p w14:paraId="3F17BD42" w14:textId="2CBE931D" w:rsidR="003A6C34" w:rsidRPr="007022D5" w:rsidRDefault="0058320A">
      <w:pPr>
        <w:spacing w:after="0" w:line="240" w:lineRule="auto"/>
        <w:jc w:val="both"/>
        <w:rPr>
          <w:b/>
          <w:highlight w:val="lightGray"/>
        </w:rPr>
      </w:pPr>
      <w:r w:rsidRPr="007022D5">
        <w:rPr>
          <w:b/>
          <w:highlight w:val="lightGray"/>
        </w:rPr>
        <w:t>Section 3: Work Package progress</w:t>
      </w:r>
    </w:p>
    <w:p w14:paraId="48A21919" w14:textId="77777777" w:rsidR="003A6C34" w:rsidRPr="007022D5" w:rsidDel="00E60D18" w:rsidRDefault="003A6C34">
      <w:pPr>
        <w:spacing w:after="0" w:line="240" w:lineRule="auto"/>
        <w:jc w:val="both"/>
        <w:rPr>
          <w:del w:id="188" w:author="Davis, Claire (IFPRI)" w:date="2025-04-01T20:22:00Z" w16du:dateUtc="2025-04-02T00:22:00Z"/>
          <w:b/>
          <w:highlight w:val="lightGray"/>
        </w:rPr>
      </w:pPr>
    </w:p>
    <w:p w14:paraId="21AA59B2" w14:textId="304BF138" w:rsidR="003A6C34" w:rsidRPr="007022D5" w:rsidDel="00E60D18" w:rsidRDefault="2D5E10AD">
      <w:pPr>
        <w:spacing w:after="0" w:line="240" w:lineRule="auto"/>
        <w:jc w:val="both"/>
        <w:rPr>
          <w:del w:id="189" w:author="Davis, Claire (IFPRI)" w:date="2025-04-01T20:22:00Z" w16du:dateUtc="2025-04-02T00:22:00Z"/>
        </w:rPr>
      </w:pPr>
      <w:del w:id="190" w:author="Davis, Claire (IFPRI)" w:date="2025-04-01T20:22:00Z" w16du:dateUtc="2025-04-02T00:22:00Z">
        <w:r w:rsidRPr="007022D5" w:rsidDel="00E60D18">
          <w:rPr>
            <w:highlight w:val="green"/>
          </w:rPr>
          <w:delText>Max. length: 1 page per Work Package (0.5-page Work Package theory of change diagram + 400-word narrative per Work Package) + 1 page for the Work Package progress rating. E.g. if the Initiative has 5 Work Packages, the section would be 6 pages</w:delText>
        </w:r>
        <w:r w:rsidRPr="007022D5" w:rsidDel="00E60D18">
          <w:delText xml:space="preserve">. </w:delText>
        </w:r>
      </w:del>
    </w:p>
    <w:p w14:paraId="359C9C70" w14:textId="5D8AB6F8" w:rsidR="1FC92FF2" w:rsidRPr="007022D5" w:rsidRDefault="1FC92FF2" w:rsidP="1FC92FF2">
      <w:pPr>
        <w:spacing w:after="0" w:line="240" w:lineRule="auto"/>
        <w:jc w:val="both"/>
        <w:rPr>
          <w:b/>
          <w:bCs/>
        </w:rPr>
      </w:pPr>
    </w:p>
    <w:p w14:paraId="406B2737" w14:textId="2AC3EF95" w:rsidR="003A6C34" w:rsidRPr="007022D5" w:rsidRDefault="1D1FB9A4" w:rsidP="1FC92FF2">
      <w:pPr>
        <w:spacing w:after="0" w:line="240" w:lineRule="auto"/>
        <w:jc w:val="both"/>
        <w:rPr>
          <w:b/>
          <w:bCs/>
        </w:rPr>
      </w:pPr>
      <w:r w:rsidRPr="007022D5">
        <w:rPr>
          <w:b/>
          <w:bCs/>
        </w:rPr>
        <w:t>Work Package 1: CONSERVE</w:t>
      </w:r>
      <w:r w:rsidR="1F28FA0D" w:rsidRPr="007022D5">
        <w:rPr>
          <w:b/>
          <w:bCs/>
        </w:rPr>
        <w:t xml:space="preserve"> </w:t>
      </w:r>
    </w:p>
    <w:p w14:paraId="36A6A2FC" w14:textId="66B48CEF" w:rsidR="003A6C34" w:rsidRPr="007022D5" w:rsidRDefault="003A6C34" w:rsidP="54A2C1E2">
      <w:pPr>
        <w:spacing w:after="0" w:line="240" w:lineRule="auto"/>
        <w:jc w:val="both"/>
      </w:pPr>
    </w:p>
    <w:p w14:paraId="3CE90FDD" w14:textId="018EB9E9" w:rsidR="003A6C34" w:rsidRPr="007022D5" w:rsidRDefault="6E3C749E" w:rsidP="54A2C1E2">
      <w:pPr>
        <w:spacing w:after="0" w:line="240" w:lineRule="auto"/>
        <w:jc w:val="both"/>
      </w:pPr>
      <w:r w:rsidRPr="007022D5">
        <w:t xml:space="preserve">Theory of </w:t>
      </w:r>
      <w:ins w:id="191" w:author="Davis, Claire (IFPRI)" w:date="2025-04-01T21:37:00Z" w16du:dateUtc="2025-04-02T01:37:00Z">
        <w:r w:rsidR="00337D3A">
          <w:t>c</w:t>
        </w:r>
      </w:ins>
      <w:del w:id="192" w:author="Davis, Claire (IFPRI)" w:date="2025-04-01T21:37:00Z" w16du:dateUtc="2025-04-02T01:37:00Z">
        <w:r w:rsidRPr="007022D5" w:rsidDel="00337D3A">
          <w:delText>C</w:delText>
        </w:r>
      </w:del>
      <w:r w:rsidRPr="007022D5">
        <w:t xml:space="preserve">hange </w:t>
      </w:r>
      <w:ins w:id="193" w:author="Davis, Claire (IFPRI)" w:date="2025-04-01T21:37:00Z" w16du:dateUtc="2025-04-02T01:37:00Z">
        <w:r w:rsidR="00337D3A">
          <w:t>d</w:t>
        </w:r>
      </w:ins>
      <w:del w:id="194" w:author="Davis, Claire (IFPRI)" w:date="2025-04-01T21:37:00Z" w16du:dateUtc="2025-04-02T01:37:00Z">
        <w:r w:rsidRPr="007022D5" w:rsidDel="00337D3A">
          <w:delText>D</w:delText>
        </w:r>
      </w:del>
      <w:r w:rsidRPr="007022D5">
        <w:t>iagram:</w:t>
      </w:r>
    </w:p>
    <w:p w14:paraId="3CA033EC" w14:textId="713C76CF" w:rsidR="003A6C34" w:rsidRPr="007022D5" w:rsidRDefault="556FC696">
      <w:pPr>
        <w:spacing w:after="0" w:line="240" w:lineRule="auto"/>
        <w:jc w:val="both"/>
      </w:pPr>
      <w:r w:rsidRPr="007022D5">
        <w:rPr>
          <w:noProof/>
        </w:rPr>
        <w:drawing>
          <wp:inline distT="0" distB="0" distL="0" distR="0" wp14:anchorId="732733E1" wp14:editId="7A953152">
            <wp:extent cx="5943600" cy="3390900"/>
            <wp:effectExtent l="0" t="0" r="0" b="0"/>
            <wp:docPr id="2037546659" name="Picture 203754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0AE89345" w14:textId="108B9D9B" w:rsidR="003A6C34" w:rsidRPr="007022D5" w:rsidRDefault="003A6C34" w:rsidP="1FC92FF2">
      <w:pPr>
        <w:spacing w:after="0" w:line="240" w:lineRule="auto"/>
        <w:jc w:val="both"/>
        <w:rPr>
          <w:b/>
          <w:bCs/>
        </w:rPr>
      </w:pPr>
    </w:p>
    <w:p w14:paraId="6829E04B" w14:textId="68F5DDB3" w:rsidR="003A6C34" w:rsidRPr="007022D5" w:rsidRDefault="6B8E7F29" w:rsidP="1FC92FF2">
      <w:pPr>
        <w:spacing w:after="0" w:line="240" w:lineRule="auto"/>
        <w:jc w:val="both"/>
        <w:rPr>
          <w:b/>
          <w:bCs/>
        </w:rPr>
      </w:pPr>
      <w:r w:rsidRPr="007022D5">
        <w:rPr>
          <w:b/>
          <w:bCs/>
        </w:rPr>
        <w:t>Progress against the theory of change</w:t>
      </w:r>
    </w:p>
    <w:p w14:paraId="5AA2BEF9" w14:textId="2EB420E1" w:rsidR="0035590B" w:rsidRPr="007022D5" w:rsidRDefault="42359121" w:rsidP="1549A7A9">
      <w:pPr>
        <w:spacing w:after="0" w:line="240" w:lineRule="auto"/>
        <w:jc w:val="both"/>
      </w:pPr>
      <w:r w:rsidRPr="007022D5">
        <w:t>T</w:t>
      </w:r>
      <w:r w:rsidR="7FC6AF8C" w:rsidRPr="007022D5">
        <w:t>he Nature-Positive Solutions Initiative made significant progress in conserving agrobiodiversity by establishing community seed banks, promoting traditional knowledge, and strengthening nature-positive farming practices. These efforts helped safeguard genetic diversity, improve food security, enhance resilience to environmental changes</w:t>
      </w:r>
      <w:r w:rsidR="41D7270C" w:rsidRPr="007022D5">
        <w:t>, and increase the sustainable use of agrobiodiversity</w:t>
      </w:r>
      <w:r w:rsidR="7FC6AF8C" w:rsidRPr="007022D5">
        <w:t xml:space="preserve"> across multiple regions.</w:t>
      </w:r>
    </w:p>
    <w:p w14:paraId="617DEDBA" w14:textId="5687A97E" w:rsidR="1FC92FF2" w:rsidRPr="007022D5" w:rsidRDefault="1FC92FF2" w:rsidP="1FC92FF2">
      <w:pPr>
        <w:spacing w:after="0" w:line="240" w:lineRule="auto"/>
        <w:jc w:val="both"/>
        <w:rPr>
          <w:b/>
          <w:bCs/>
        </w:rPr>
      </w:pPr>
    </w:p>
    <w:p w14:paraId="32F67673" w14:textId="52425910" w:rsidR="003A6C34" w:rsidRPr="007022D5" w:rsidRDefault="1D1FB9A4" w:rsidP="54A2C1E2">
      <w:pPr>
        <w:spacing w:after="0" w:line="240" w:lineRule="auto"/>
        <w:jc w:val="both"/>
        <w:rPr>
          <w:b/>
          <w:bCs/>
        </w:rPr>
      </w:pPr>
      <w:r w:rsidRPr="007022D5">
        <w:rPr>
          <w:b/>
          <w:bCs/>
        </w:rPr>
        <w:t>Work Package 2: MANAGE</w:t>
      </w:r>
    </w:p>
    <w:p w14:paraId="45FDB56D" w14:textId="6E5D83FE" w:rsidR="003A6C34" w:rsidRPr="007022D5" w:rsidRDefault="003A6C34" w:rsidP="54A2C1E2">
      <w:pPr>
        <w:spacing w:after="0" w:line="240" w:lineRule="auto"/>
        <w:jc w:val="both"/>
      </w:pPr>
    </w:p>
    <w:p w14:paraId="31297EF5" w14:textId="45D5B1E1" w:rsidR="003A6C34" w:rsidRPr="007022D5" w:rsidRDefault="1D1FB9A4" w:rsidP="54A2C1E2">
      <w:pPr>
        <w:spacing w:after="0" w:line="240" w:lineRule="auto"/>
        <w:jc w:val="both"/>
      </w:pPr>
      <w:r w:rsidRPr="007022D5">
        <w:t xml:space="preserve">Theory of </w:t>
      </w:r>
      <w:ins w:id="195" w:author="Davis, Claire (IFPRI)" w:date="2025-04-01T21:37:00Z" w16du:dateUtc="2025-04-02T01:37:00Z">
        <w:r w:rsidR="00337D3A">
          <w:t>c</w:t>
        </w:r>
      </w:ins>
      <w:del w:id="196" w:author="Davis, Claire (IFPRI)" w:date="2025-04-01T21:37:00Z" w16du:dateUtc="2025-04-02T01:37:00Z">
        <w:r w:rsidRPr="007022D5" w:rsidDel="00337D3A">
          <w:delText>C</w:delText>
        </w:r>
      </w:del>
      <w:r w:rsidRPr="007022D5">
        <w:t xml:space="preserve">hange </w:t>
      </w:r>
      <w:ins w:id="197" w:author="Davis, Claire (IFPRI)" w:date="2025-04-01T21:37:00Z" w16du:dateUtc="2025-04-02T01:37:00Z">
        <w:r w:rsidR="00337D3A">
          <w:t>d</w:t>
        </w:r>
      </w:ins>
      <w:del w:id="198" w:author="Davis, Claire (IFPRI)" w:date="2025-04-01T21:37:00Z" w16du:dateUtc="2025-04-02T01:37:00Z">
        <w:r w:rsidRPr="007022D5" w:rsidDel="00337D3A">
          <w:delText>D</w:delText>
        </w:r>
      </w:del>
      <w:r w:rsidRPr="007022D5">
        <w:t>iagram:</w:t>
      </w:r>
    </w:p>
    <w:p w14:paraId="23BAF1E2" w14:textId="16CC0DF1" w:rsidR="003A6C34" w:rsidRPr="007022D5" w:rsidRDefault="3D81D427">
      <w:pPr>
        <w:spacing w:after="0" w:line="240" w:lineRule="auto"/>
        <w:jc w:val="both"/>
      </w:pPr>
      <w:r w:rsidRPr="007022D5">
        <w:rPr>
          <w:noProof/>
        </w:rPr>
        <w:drawing>
          <wp:inline distT="0" distB="0" distL="0" distR="0" wp14:anchorId="45787117" wp14:editId="78DFF52C">
            <wp:extent cx="5943600" cy="3219450"/>
            <wp:effectExtent l="0" t="0" r="0" b="0"/>
            <wp:docPr id="715036140" name="Picture 71503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8833E0B" w14:textId="750E865A" w:rsidR="003A6C34" w:rsidRPr="007022D5" w:rsidRDefault="7204CBDD" w:rsidP="54A2C1E2">
      <w:pPr>
        <w:spacing w:after="0" w:line="240" w:lineRule="auto"/>
        <w:jc w:val="both"/>
        <w:rPr>
          <w:b/>
          <w:bCs/>
        </w:rPr>
      </w:pPr>
      <w:r w:rsidRPr="007022D5">
        <w:rPr>
          <w:b/>
          <w:bCs/>
        </w:rPr>
        <w:t>Progress against the theory of change</w:t>
      </w:r>
    </w:p>
    <w:p w14:paraId="3A780A8E" w14:textId="267E8B51" w:rsidR="1549A7A9" w:rsidRPr="007022D5" w:rsidRDefault="1549A7A9" w:rsidP="1549A7A9">
      <w:pPr>
        <w:spacing w:after="0" w:line="240" w:lineRule="auto"/>
        <w:jc w:val="both"/>
      </w:pPr>
    </w:p>
    <w:p w14:paraId="2B2DE52E" w14:textId="7A4B8E83" w:rsidR="5638F1BF" w:rsidRDefault="5638F1BF" w:rsidP="1549A7A9">
      <w:pPr>
        <w:spacing w:after="0" w:line="240" w:lineRule="auto"/>
        <w:jc w:val="both"/>
        <w:rPr>
          <w:ins w:id="199" w:author="Davis, Claire (IFPRI)" w:date="2025-04-01T22:10:00Z" w16du:dateUtc="2025-04-02T02:10:00Z"/>
        </w:rPr>
      </w:pPr>
      <w:r w:rsidRPr="007022D5">
        <w:t>WP2</w:t>
      </w:r>
      <w:r w:rsidR="2241B022" w:rsidRPr="007022D5">
        <w:t xml:space="preserve"> focuses on</w:t>
      </w:r>
      <w:r w:rsidR="26CAE804" w:rsidRPr="007022D5">
        <w:t xml:space="preserve"> the</w:t>
      </w:r>
      <w:r w:rsidR="2241B022" w:rsidRPr="007022D5">
        <w:t xml:space="preserve"> simultaneous deploy</w:t>
      </w:r>
      <w:r w:rsidR="6D85AF6F" w:rsidRPr="007022D5">
        <w:t>ment of</w:t>
      </w:r>
      <w:r w:rsidR="2241B022" w:rsidRPr="007022D5">
        <w:t xml:space="preserve"> several technological innovations at research sites. These comprehensive interventions cover </w:t>
      </w:r>
      <w:r w:rsidR="58E0D7DA" w:rsidRPr="007022D5">
        <w:t>biodiversity</w:t>
      </w:r>
      <w:r w:rsidR="4C60CD90" w:rsidRPr="007022D5">
        <w:t>, soil and water</w:t>
      </w:r>
      <w:r w:rsidR="58E0D7DA" w:rsidRPr="007022D5">
        <w:t xml:space="preserve"> management. In addition, the WP focuses on ensuring that value chains and other livelihood</w:t>
      </w:r>
      <w:r w:rsidR="685CA2DF" w:rsidRPr="007022D5">
        <w:t>-suppor</w:t>
      </w:r>
      <w:r w:rsidR="72AC405C" w:rsidRPr="007022D5">
        <w:t>t</w:t>
      </w:r>
      <w:r w:rsidR="685CA2DF" w:rsidRPr="007022D5">
        <w:t>ing</w:t>
      </w:r>
      <w:r w:rsidR="58E0D7DA" w:rsidRPr="007022D5">
        <w:t xml:space="preserve"> strategies are improved.</w:t>
      </w:r>
    </w:p>
    <w:p w14:paraId="249CFA71" w14:textId="77777777" w:rsidR="00C46CA2" w:rsidRDefault="00C46CA2" w:rsidP="1549A7A9">
      <w:pPr>
        <w:spacing w:after="0" w:line="240" w:lineRule="auto"/>
        <w:jc w:val="both"/>
        <w:rPr>
          <w:ins w:id="200" w:author="Davis, Claire (IFPRI)" w:date="2025-04-01T22:10:00Z" w16du:dateUtc="2025-04-02T02:10:00Z"/>
        </w:rPr>
      </w:pPr>
    </w:p>
    <w:p w14:paraId="5A5B1DD4" w14:textId="34049AE9" w:rsidR="00C46CA2" w:rsidRPr="007022D5" w:rsidRDefault="00C46CA2" w:rsidP="1549A7A9">
      <w:pPr>
        <w:spacing w:after="0" w:line="240" w:lineRule="auto"/>
        <w:jc w:val="both"/>
      </w:pPr>
      <w:ins w:id="201" w:author="Davis, Claire (IFPRI)" w:date="2025-04-01T22:10:00Z" w16du:dateUtc="2025-04-02T02:10:00Z">
        <w:r w:rsidRPr="007022D5">
          <w:t xml:space="preserve">More information about the value chain development approach can be found </w:t>
        </w:r>
        <w:r w:rsidRPr="007022D5">
          <w:fldChar w:fldCharType="begin"/>
        </w:r>
        <w:r w:rsidRPr="007022D5">
          <w:instrText>HYPERLINK "https://storage.googleapis.com/cgiarorg/2025/02/NATURE-Value-Chains-Report-2022-2024.pdf"</w:instrText>
        </w:r>
        <w:r w:rsidRPr="007022D5">
          <w:fldChar w:fldCharType="separate"/>
        </w:r>
        <w:r w:rsidRPr="007022D5">
          <w:rPr>
            <w:rStyle w:val="Hyperlink"/>
          </w:rPr>
          <w:t>here</w:t>
        </w:r>
        <w:r w:rsidRPr="007022D5">
          <w:fldChar w:fldCharType="end"/>
        </w:r>
        <w:r w:rsidRPr="007022D5">
          <w:t>.</w:t>
        </w:r>
      </w:ins>
    </w:p>
    <w:p w14:paraId="03952C63" w14:textId="12E56F0C" w:rsidR="1549A7A9" w:rsidRPr="007022D5" w:rsidRDefault="1549A7A9" w:rsidP="1549A7A9">
      <w:pPr>
        <w:spacing w:after="0" w:line="240" w:lineRule="auto"/>
        <w:jc w:val="both"/>
      </w:pPr>
    </w:p>
    <w:p w14:paraId="0BE67C24" w14:textId="0A07D2B3" w:rsidR="003A6C34" w:rsidRPr="007022D5" w:rsidRDefault="1D1FB9A4" w:rsidP="54A2C1E2">
      <w:pPr>
        <w:spacing w:after="0" w:line="240" w:lineRule="auto"/>
        <w:jc w:val="both"/>
        <w:rPr>
          <w:b/>
          <w:bCs/>
        </w:rPr>
      </w:pPr>
      <w:r w:rsidRPr="007022D5">
        <w:rPr>
          <w:b/>
          <w:bCs/>
        </w:rPr>
        <w:t>Work Package 3: RESTORE</w:t>
      </w:r>
    </w:p>
    <w:p w14:paraId="64612A6C" w14:textId="055DBB15" w:rsidR="003A6C34" w:rsidRPr="007022D5" w:rsidRDefault="003A6C34" w:rsidP="54A2C1E2">
      <w:pPr>
        <w:spacing w:after="0" w:line="240" w:lineRule="auto"/>
        <w:jc w:val="both"/>
      </w:pPr>
    </w:p>
    <w:p w14:paraId="018B857B" w14:textId="66EF60BC" w:rsidR="003A6C34" w:rsidRPr="007022D5" w:rsidRDefault="238BAB9C" w:rsidP="54A2C1E2">
      <w:pPr>
        <w:spacing w:after="0" w:line="240" w:lineRule="auto"/>
        <w:jc w:val="both"/>
      </w:pPr>
      <w:r w:rsidRPr="007022D5">
        <w:t xml:space="preserve">Theory of </w:t>
      </w:r>
      <w:ins w:id="202" w:author="Davis, Claire (IFPRI)" w:date="2025-04-01T21:37:00Z" w16du:dateUtc="2025-04-02T01:37:00Z">
        <w:r w:rsidR="00337D3A">
          <w:t>c</w:t>
        </w:r>
      </w:ins>
      <w:del w:id="203" w:author="Davis, Claire (IFPRI)" w:date="2025-04-01T21:37:00Z" w16du:dateUtc="2025-04-02T01:37:00Z">
        <w:r w:rsidRPr="007022D5" w:rsidDel="00337D3A">
          <w:delText>C</w:delText>
        </w:r>
      </w:del>
      <w:r w:rsidRPr="007022D5">
        <w:t xml:space="preserve">hange </w:t>
      </w:r>
      <w:ins w:id="204" w:author="Davis, Claire (IFPRI)" w:date="2025-04-01T21:37:00Z" w16du:dateUtc="2025-04-02T01:37:00Z">
        <w:r w:rsidR="00337D3A">
          <w:t>d</w:t>
        </w:r>
      </w:ins>
      <w:del w:id="205" w:author="Davis, Claire (IFPRI)" w:date="2025-04-01T21:37:00Z" w16du:dateUtc="2025-04-02T01:37:00Z">
        <w:r w:rsidRPr="007022D5" w:rsidDel="00337D3A">
          <w:delText>D</w:delText>
        </w:r>
      </w:del>
      <w:r w:rsidRPr="007022D5">
        <w:t>iagram:</w:t>
      </w:r>
    </w:p>
    <w:p w14:paraId="6843F4CF" w14:textId="3632592D" w:rsidR="003A6C34" w:rsidRPr="007022D5" w:rsidRDefault="238BAB9C">
      <w:pPr>
        <w:spacing w:after="0" w:line="240" w:lineRule="auto"/>
        <w:jc w:val="both"/>
      </w:pPr>
      <w:r w:rsidRPr="007022D5">
        <w:rPr>
          <w:noProof/>
        </w:rPr>
        <w:drawing>
          <wp:inline distT="0" distB="0" distL="0" distR="0" wp14:anchorId="2FDA70CC" wp14:editId="134EA0D5">
            <wp:extent cx="5943600" cy="3295650"/>
            <wp:effectExtent l="0" t="0" r="0" b="0"/>
            <wp:docPr id="1670927819" name="Picture 167092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1A82373C" w14:textId="43036ABA" w:rsidR="003A6C34" w:rsidRPr="007022D5" w:rsidRDefault="238BAB9C" w:rsidP="54A2C1E2">
      <w:pPr>
        <w:spacing w:after="0" w:line="240" w:lineRule="auto"/>
        <w:jc w:val="both"/>
        <w:rPr>
          <w:b/>
          <w:bCs/>
        </w:rPr>
      </w:pPr>
      <w:r w:rsidRPr="007022D5">
        <w:rPr>
          <w:b/>
          <w:bCs/>
        </w:rPr>
        <w:t>Progress against the theory of change</w:t>
      </w:r>
    </w:p>
    <w:p w14:paraId="63EAF534" w14:textId="45585FEA" w:rsidR="009B3BCC" w:rsidRPr="007022D5" w:rsidRDefault="79CCF6C0" w:rsidP="1549A7A9">
      <w:pPr>
        <w:spacing w:after="0" w:line="240" w:lineRule="auto"/>
        <w:jc w:val="both"/>
      </w:pPr>
      <w:r w:rsidRPr="007022D5">
        <w:t xml:space="preserve">WP3 played a crucial role in restoring degraded landscapes through innovative restoration tools, participatory approaches, and integrated watershed management. By combining scientific research with community-driven efforts, the </w:t>
      </w:r>
      <w:r w:rsidR="50A91DAD" w:rsidRPr="007022D5">
        <w:t xml:space="preserve">NATURE+ </w:t>
      </w:r>
      <w:r w:rsidRPr="007022D5">
        <w:t>strengthened ecosystem resilience and contributed to climate adaptation in diverse agricultural landscapes.</w:t>
      </w:r>
    </w:p>
    <w:p w14:paraId="6AB39F66" w14:textId="62A2BF21" w:rsidR="1FC92FF2" w:rsidRDefault="1FC92FF2" w:rsidP="1FC92FF2">
      <w:pPr>
        <w:spacing w:after="0" w:line="240" w:lineRule="auto"/>
        <w:jc w:val="both"/>
        <w:rPr>
          <w:b/>
          <w:bCs/>
        </w:rPr>
      </w:pPr>
    </w:p>
    <w:p w14:paraId="0C927E37" w14:textId="74D64277" w:rsidR="003A6C34" w:rsidRPr="007022D5" w:rsidRDefault="1D1FB9A4" w:rsidP="1FC92FF2">
      <w:pPr>
        <w:spacing w:after="0" w:line="240" w:lineRule="auto"/>
        <w:jc w:val="both"/>
        <w:rPr>
          <w:b/>
          <w:bCs/>
        </w:rPr>
      </w:pPr>
      <w:r w:rsidRPr="007022D5">
        <w:rPr>
          <w:b/>
          <w:bCs/>
        </w:rPr>
        <w:t>Work Package 4: RECYCLE</w:t>
      </w:r>
    </w:p>
    <w:p w14:paraId="1CB775AC" w14:textId="66EF3967" w:rsidR="003A6C34" w:rsidRPr="007022D5" w:rsidRDefault="003A6C34" w:rsidP="54A2C1E2">
      <w:pPr>
        <w:spacing w:after="0" w:line="240" w:lineRule="auto"/>
        <w:jc w:val="both"/>
      </w:pPr>
    </w:p>
    <w:p w14:paraId="6F5F00D3" w14:textId="74630B3E" w:rsidR="003A6C34" w:rsidRPr="007022D5" w:rsidRDefault="1D1FB9A4" w:rsidP="54A2C1E2">
      <w:pPr>
        <w:spacing w:after="0" w:line="240" w:lineRule="auto"/>
        <w:jc w:val="both"/>
      </w:pPr>
      <w:r w:rsidRPr="007022D5">
        <w:t xml:space="preserve">Theory of </w:t>
      </w:r>
      <w:ins w:id="206" w:author="Davis, Claire (IFPRI)" w:date="2025-04-01T21:38:00Z" w16du:dateUtc="2025-04-02T01:38:00Z">
        <w:r w:rsidR="00337D3A">
          <w:t>c</w:t>
        </w:r>
      </w:ins>
      <w:del w:id="207" w:author="Davis, Claire (IFPRI)" w:date="2025-04-01T21:38:00Z" w16du:dateUtc="2025-04-02T01:38:00Z">
        <w:r w:rsidRPr="007022D5" w:rsidDel="00337D3A">
          <w:delText>C</w:delText>
        </w:r>
      </w:del>
      <w:r w:rsidRPr="007022D5">
        <w:t xml:space="preserve">hange </w:t>
      </w:r>
      <w:ins w:id="208" w:author="Davis, Claire (IFPRI)" w:date="2025-04-01T21:38:00Z" w16du:dateUtc="2025-04-02T01:38:00Z">
        <w:r w:rsidR="00337D3A">
          <w:t>d</w:t>
        </w:r>
      </w:ins>
      <w:del w:id="209" w:author="Davis, Claire (IFPRI)" w:date="2025-04-01T21:38:00Z" w16du:dateUtc="2025-04-02T01:38:00Z">
        <w:r w:rsidRPr="007022D5" w:rsidDel="00337D3A">
          <w:delText>D</w:delText>
        </w:r>
      </w:del>
      <w:r w:rsidRPr="007022D5">
        <w:t>iagram:</w:t>
      </w:r>
    </w:p>
    <w:p w14:paraId="67A2DECB" w14:textId="45F43205" w:rsidR="003A6C34" w:rsidRPr="007022D5" w:rsidRDefault="02B275E6">
      <w:pPr>
        <w:spacing w:after="0" w:line="240" w:lineRule="auto"/>
        <w:jc w:val="both"/>
      </w:pPr>
      <w:r w:rsidRPr="007022D5">
        <w:rPr>
          <w:noProof/>
        </w:rPr>
        <w:drawing>
          <wp:inline distT="0" distB="0" distL="0" distR="0" wp14:anchorId="20AFEB48" wp14:editId="4E471415">
            <wp:extent cx="5943600" cy="3248025"/>
            <wp:effectExtent l="0" t="0" r="0" b="0"/>
            <wp:docPr id="384557699" name="Picture 38455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39D2AED4" w14:textId="2DF3D2F8" w:rsidR="003A6C34" w:rsidRPr="007022D5" w:rsidRDefault="003A6C34" w:rsidP="54A2C1E2">
      <w:pPr>
        <w:spacing w:after="0" w:line="240" w:lineRule="auto"/>
        <w:jc w:val="both"/>
      </w:pPr>
    </w:p>
    <w:p w14:paraId="682FEDA6" w14:textId="0CB5945F" w:rsidR="003A6C34" w:rsidRPr="007022D5" w:rsidRDefault="02B275E6" w:rsidP="54A2C1E2">
      <w:pPr>
        <w:spacing w:after="0" w:line="240" w:lineRule="auto"/>
        <w:jc w:val="both"/>
        <w:rPr>
          <w:b/>
          <w:bCs/>
        </w:rPr>
      </w:pPr>
      <w:r w:rsidRPr="007022D5">
        <w:rPr>
          <w:b/>
          <w:bCs/>
        </w:rPr>
        <w:t>Progress against the theory of change</w:t>
      </w:r>
    </w:p>
    <w:p w14:paraId="020DABB4" w14:textId="69ED759B" w:rsidR="00D40FD9" w:rsidRPr="007022D5" w:rsidRDefault="74EE8BE4" w:rsidP="1549A7A9">
      <w:pPr>
        <w:spacing w:after="0" w:line="240" w:lineRule="auto"/>
        <w:jc w:val="both"/>
      </w:pPr>
      <w:r w:rsidRPr="007022D5">
        <w:t xml:space="preserve">WP4 </w:t>
      </w:r>
      <w:r w:rsidR="5444319C" w:rsidRPr="007022D5">
        <w:t>drove</w:t>
      </w:r>
      <w:r w:rsidRPr="007022D5">
        <w:t xml:space="preserve"> the adoption of circular bioeconomy solutions by promoting sustainable waste management, innovative bio-based </w:t>
      </w:r>
      <w:r w:rsidR="315DCE93" w:rsidRPr="007022D5">
        <w:t>model</w:t>
      </w:r>
      <w:r w:rsidRPr="007022D5">
        <w:t>s, and nature-positive income-generating activities. These efforts  supported both environmental sustainability and economic resilience in local communities.</w:t>
      </w:r>
    </w:p>
    <w:p w14:paraId="0B4C9516" w14:textId="4F7B0259" w:rsidR="1FC92FF2" w:rsidRPr="007022D5" w:rsidRDefault="1FC92FF2" w:rsidP="1FC92FF2">
      <w:pPr>
        <w:spacing w:after="0" w:line="240" w:lineRule="auto"/>
        <w:jc w:val="both"/>
        <w:rPr>
          <w:b/>
          <w:bCs/>
        </w:rPr>
      </w:pPr>
    </w:p>
    <w:p w14:paraId="773465AB" w14:textId="6098EC4E" w:rsidR="003A6C34" w:rsidRPr="007022D5" w:rsidRDefault="1D1FB9A4" w:rsidP="22EC7CD1">
      <w:pPr>
        <w:spacing w:after="0" w:line="240" w:lineRule="auto"/>
        <w:jc w:val="both"/>
        <w:rPr>
          <w:b/>
          <w:bCs/>
        </w:rPr>
      </w:pPr>
      <w:r w:rsidRPr="007022D5">
        <w:rPr>
          <w:b/>
          <w:bCs/>
        </w:rPr>
        <w:t>Work Package 5: ENGAGE</w:t>
      </w:r>
    </w:p>
    <w:p w14:paraId="670194EE" w14:textId="16543A21" w:rsidR="003A6C34" w:rsidRPr="007022D5" w:rsidRDefault="003A6C34" w:rsidP="54A2C1E2">
      <w:pPr>
        <w:spacing w:after="0" w:line="240" w:lineRule="auto"/>
        <w:jc w:val="both"/>
      </w:pPr>
    </w:p>
    <w:p w14:paraId="0A12BD37" w14:textId="0FE4D63E" w:rsidR="003A6C34" w:rsidRPr="007022D5" w:rsidRDefault="1D1FB9A4" w:rsidP="54A2C1E2">
      <w:pPr>
        <w:spacing w:after="0" w:line="240" w:lineRule="auto"/>
        <w:jc w:val="both"/>
      </w:pPr>
      <w:r w:rsidRPr="007022D5">
        <w:t xml:space="preserve">Theory of </w:t>
      </w:r>
      <w:ins w:id="210" w:author="Davis, Claire (IFPRI)" w:date="2025-04-01T21:38:00Z" w16du:dateUtc="2025-04-02T01:38:00Z">
        <w:r w:rsidR="00337D3A">
          <w:t>c</w:t>
        </w:r>
      </w:ins>
      <w:del w:id="211" w:author="Davis, Claire (IFPRI)" w:date="2025-04-01T21:38:00Z" w16du:dateUtc="2025-04-02T01:38:00Z">
        <w:r w:rsidRPr="007022D5" w:rsidDel="00337D3A">
          <w:delText>C</w:delText>
        </w:r>
      </w:del>
      <w:r w:rsidRPr="007022D5">
        <w:t xml:space="preserve">hange </w:t>
      </w:r>
      <w:ins w:id="212" w:author="Davis, Claire (IFPRI)" w:date="2025-04-01T21:38:00Z" w16du:dateUtc="2025-04-02T01:38:00Z">
        <w:r w:rsidR="00337D3A">
          <w:t>d</w:t>
        </w:r>
      </w:ins>
      <w:del w:id="213" w:author="Davis, Claire (IFPRI)" w:date="2025-04-01T21:38:00Z" w16du:dateUtc="2025-04-02T01:38:00Z">
        <w:r w:rsidRPr="007022D5" w:rsidDel="00337D3A">
          <w:delText>D</w:delText>
        </w:r>
      </w:del>
      <w:r w:rsidRPr="007022D5">
        <w:t>iagram:</w:t>
      </w:r>
    </w:p>
    <w:p w14:paraId="3AD976CD" w14:textId="651C91FF" w:rsidR="003A6C34" w:rsidRPr="007022D5" w:rsidRDefault="060AB067">
      <w:pPr>
        <w:spacing w:after="0" w:line="240" w:lineRule="auto"/>
        <w:jc w:val="both"/>
      </w:pPr>
      <w:r w:rsidRPr="007022D5">
        <w:rPr>
          <w:noProof/>
        </w:rPr>
        <w:drawing>
          <wp:inline distT="0" distB="0" distL="0" distR="0" wp14:anchorId="08D92856" wp14:editId="2148D539">
            <wp:extent cx="5943600" cy="3314700"/>
            <wp:effectExtent l="0" t="0" r="0" b="0"/>
            <wp:docPr id="866726347" name="Picture 86672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13739111" w14:textId="693924D5" w:rsidR="003A6C34" w:rsidRPr="007022D5" w:rsidRDefault="003A6C34" w:rsidP="54A2C1E2">
      <w:pPr>
        <w:spacing w:after="0" w:line="240" w:lineRule="auto"/>
        <w:jc w:val="both"/>
      </w:pPr>
    </w:p>
    <w:p w14:paraId="7C42B1E9" w14:textId="23FAFDE9" w:rsidR="003A6C34" w:rsidRPr="007022D5" w:rsidRDefault="060AB067" w:rsidP="54A2C1E2">
      <w:pPr>
        <w:spacing w:after="0" w:line="240" w:lineRule="auto"/>
        <w:jc w:val="both"/>
        <w:rPr>
          <w:b/>
          <w:bCs/>
        </w:rPr>
      </w:pPr>
      <w:r w:rsidRPr="007022D5">
        <w:rPr>
          <w:b/>
          <w:bCs/>
        </w:rPr>
        <w:t>Progress against the theory of change</w:t>
      </w:r>
    </w:p>
    <w:p w14:paraId="4C88AE81" w14:textId="3A2398D4" w:rsidR="00627B30" w:rsidRPr="007022D5" w:rsidRDefault="4FD85C9B" w:rsidP="00627B30">
      <w:pPr>
        <w:spacing w:after="0" w:line="240" w:lineRule="auto"/>
        <w:jc w:val="both"/>
      </w:pPr>
      <w:r w:rsidRPr="007022D5">
        <w:t>WP5 strengthened engagement with policymakers, communities, and research institutions to promote the adoption of nature-positive solutions. By using participatory approaches, evidence-based advocacy, and innovative learning tools, the Initiative fostered a stronger policy environment for sustainable agriculture.</w:t>
      </w:r>
    </w:p>
    <w:p w14:paraId="7E1BF998" w14:textId="0B6A5785" w:rsidR="1FC92FF2" w:rsidRPr="007022D5" w:rsidRDefault="1FC92FF2" w:rsidP="1FC92FF2">
      <w:pPr>
        <w:spacing w:after="0" w:line="240" w:lineRule="auto"/>
        <w:jc w:val="both"/>
        <w:rPr>
          <w:b/>
          <w:bCs/>
        </w:rPr>
      </w:pPr>
    </w:p>
    <w:p w14:paraId="67538961" w14:textId="05A2296E" w:rsidR="007B7A75" w:rsidRDefault="007B7A75" w:rsidP="007B7A75">
      <w:pPr>
        <w:spacing w:after="0" w:line="240" w:lineRule="auto"/>
        <w:jc w:val="both"/>
        <w:rPr>
          <w:ins w:id="214" w:author="Davis, Claire (IFPRI)" w:date="2025-04-01T22:10:00Z" w16du:dateUtc="2025-04-02T02:10:00Z"/>
          <w:b/>
          <w:bCs/>
        </w:rPr>
      </w:pPr>
      <w:r w:rsidRPr="007022D5">
        <w:rPr>
          <w:b/>
          <w:bCs/>
        </w:rPr>
        <w:t>Country-</w:t>
      </w:r>
      <w:ins w:id="215" w:author="Davis, Claire (IFPRI)" w:date="2025-04-01T21:36:00Z" w16du:dateUtc="2025-04-02T01:36:00Z">
        <w:r>
          <w:rPr>
            <w:b/>
            <w:bCs/>
          </w:rPr>
          <w:t>s</w:t>
        </w:r>
      </w:ins>
      <w:del w:id="216" w:author="Davis, Claire (IFPRI)" w:date="2025-04-01T21:36:00Z" w16du:dateUtc="2025-04-02T01:36:00Z">
        <w:r w:rsidRPr="007022D5" w:rsidDel="00337D3A">
          <w:rPr>
            <w:b/>
            <w:bCs/>
          </w:rPr>
          <w:delText>S</w:delText>
        </w:r>
      </w:del>
      <w:r w:rsidRPr="007022D5">
        <w:rPr>
          <w:b/>
          <w:bCs/>
        </w:rPr>
        <w:t xml:space="preserve">pecific </w:t>
      </w:r>
      <w:del w:id="217" w:author="Davis, Claire (IFPRI)" w:date="2025-04-01T21:36:00Z" w16du:dateUtc="2025-04-02T01:36:00Z">
        <w:r w:rsidRPr="007022D5" w:rsidDel="00337D3A">
          <w:rPr>
            <w:b/>
            <w:bCs/>
          </w:rPr>
          <w:delText>A</w:delText>
        </w:r>
      </w:del>
      <w:ins w:id="218" w:author="Davis, Claire (IFPRI)" w:date="2025-04-01T21:36:00Z" w16du:dateUtc="2025-04-02T01:36:00Z">
        <w:r>
          <w:rPr>
            <w:b/>
            <w:bCs/>
          </w:rPr>
          <w:t>a</w:t>
        </w:r>
      </w:ins>
      <w:r w:rsidRPr="007022D5">
        <w:rPr>
          <w:b/>
          <w:bCs/>
        </w:rPr>
        <w:t>chievements</w:t>
      </w:r>
      <w:del w:id="219" w:author="Davis, Claire (IFPRI)" w:date="2025-04-01T21:47:00Z" w16du:dateUtc="2025-04-02T01:47:00Z">
        <w:r w:rsidRPr="007022D5" w:rsidDel="00A34548">
          <w:rPr>
            <w:b/>
            <w:bCs/>
          </w:rPr>
          <w:delText>:</w:delText>
        </w:r>
      </w:del>
    </w:p>
    <w:p w14:paraId="161B9B9A" w14:textId="77777777" w:rsidR="006467DC" w:rsidRPr="007022D5" w:rsidRDefault="006467DC" w:rsidP="007B7A75">
      <w:pPr>
        <w:spacing w:after="0" w:line="240" w:lineRule="auto"/>
        <w:jc w:val="both"/>
        <w:rPr>
          <w:b/>
          <w:bCs/>
        </w:rPr>
      </w:pPr>
    </w:p>
    <w:p w14:paraId="601CB3EC" w14:textId="77777777" w:rsidR="00130EA5" w:rsidRPr="007A4D07" w:rsidRDefault="007B7A75" w:rsidP="00130EA5">
      <w:pPr>
        <w:spacing w:after="0" w:line="240" w:lineRule="auto"/>
        <w:jc w:val="both"/>
        <w:rPr>
          <w:ins w:id="220" w:author="Davis, Claire (IFPRI)" w:date="2025-04-01T21:54:00Z" w16du:dateUtc="2025-04-02T01:54:00Z"/>
          <w:i/>
          <w:iCs/>
          <w:rPrChange w:id="221" w:author="Davis, Claire (IFPRI)" w:date="2025-04-01T22:11:00Z" w16du:dateUtc="2025-04-02T02:11:00Z">
            <w:rPr>
              <w:ins w:id="222" w:author="Davis, Claire (IFPRI)" w:date="2025-04-01T21:54:00Z" w16du:dateUtc="2025-04-02T01:54:00Z"/>
            </w:rPr>
          </w:rPrChange>
        </w:rPr>
      </w:pPr>
      <w:del w:id="223" w:author="Davis, Claire (IFPRI)" w:date="2025-04-01T20:45:00Z" w16du:dateUtc="2025-04-02T00:45:00Z">
        <w:r w:rsidRPr="007A4D07" w:rsidDel="007A1BC6">
          <w:rPr>
            <w:i/>
            <w:iCs/>
            <w:rPrChange w:id="224" w:author="Davis, Claire (IFPRI)" w:date="2025-04-01T22:11:00Z" w16du:dateUtc="2025-04-02T02:11:00Z">
              <w:rPr>
                <w:b/>
                <w:bCs/>
              </w:rPr>
            </w:rPrChange>
          </w:rPr>
          <w:delText>Vietnam</w:delText>
        </w:r>
      </w:del>
      <w:ins w:id="225" w:author="Davis, Claire (IFPRI)" w:date="2025-04-01T20:45:00Z" w16du:dateUtc="2025-04-02T00:45:00Z">
        <w:r w:rsidRPr="007A4D07">
          <w:rPr>
            <w:i/>
            <w:iCs/>
            <w:rPrChange w:id="226" w:author="Davis, Claire (IFPRI)" w:date="2025-04-01T22:11:00Z" w16du:dateUtc="2025-04-02T02:11:00Z">
              <w:rPr>
                <w:b/>
                <w:bCs/>
              </w:rPr>
            </w:rPrChange>
          </w:rPr>
          <w:t>Viet Nam</w:t>
        </w:r>
      </w:ins>
      <w:r w:rsidRPr="007A4D07">
        <w:rPr>
          <w:i/>
          <w:iCs/>
          <w:rPrChange w:id="227" w:author="Davis, Claire (IFPRI)" w:date="2025-04-01T22:11:00Z" w16du:dateUtc="2025-04-02T02:11:00Z">
            <w:rPr>
              <w:b/>
              <w:bCs/>
            </w:rPr>
          </w:rPrChange>
        </w:rPr>
        <w:t>:</w:t>
      </w:r>
      <w:r w:rsidRPr="007A4D07">
        <w:rPr>
          <w:i/>
          <w:iCs/>
          <w:rPrChange w:id="228" w:author="Davis, Claire (IFPRI)" w:date="2025-04-01T22:11:00Z" w16du:dateUtc="2025-04-02T02:11:00Z">
            <w:rPr/>
          </w:rPrChange>
        </w:rPr>
        <w:t xml:space="preserve">  </w:t>
      </w:r>
    </w:p>
    <w:p w14:paraId="0ACA44A1" w14:textId="4EF7ECA7" w:rsidR="007B7A75" w:rsidRDefault="007B7A75" w:rsidP="00130EA5">
      <w:pPr>
        <w:pStyle w:val="ListParagraph"/>
        <w:numPr>
          <w:ilvl w:val="0"/>
          <w:numId w:val="30"/>
        </w:numPr>
        <w:spacing w:after="0" w:line="240" w:lineRule="auto"/>
        <w:jc w:val="both"/>
      </w:pPr>
      <w:del w:id="229" w:author="Davis, Claire (IFPRI)" w:date="2025-04-01T21:54:00Z" w16du:dateUtc="2025-04-02T01:54:00Z">
        <w:r w:rsidRPr="007022D5" w:rsidDel="00130EA5">
          <w:delText>g</w:delText>
        </w:r>
      </w:del>
      <w:ins w:id="230" w:author="Davis, Claire (IFPRI)" w:date="2025-04-01T21:54:00Z" w16du:dateUtc="2025-04-02T01:54:00Z">
        <w:r w:rsidR="00130EA5">
          <w:t>G</w:t>
        </w:r>
      </w:ins>
      <w:r w:rsidRPr="007022D5">
        <w:t xml:space="preserve">enetic gap analysis </w:t>
      </w:r>
      <w:del w:id="231" w:author="Davis, Claire (IFPRI)" w:date="2025-04-01T21:55:00Z" w16du:dateUtc="2025-04-02T01:55:00Z">
        <w:r w:rsidRPr="007022D5" w:rsidDel="00F323FD">
          <w:delText>(</w:delText>
        </w:r>
      </w:del>
      <w:r w:rsidRPr="007022D5">
        <w:t>for detecting unique landraces of traditional crops</w:t>
      </w:r>
      <w:del w:id="232" w:author="Davis, Claire (IFPRI)" w:date="2025-04-01T21:55:00Z" w16du:dateUtc="2025-04-02T01:55:00Z">
        <w:r w:rsidRPr="007022D5" w:rsidDel="00F323FD">
          <w:delText>)</w:delText>
        </w:r>
      </w:del>
      <w:r w:rsidRPr="007022D5">
        <w:t xml:space="preserve"> </w:t>
      </w:r>
      <w:ins w:id="233" w:author="Davis, Claire (IFPRI)" w:date="2025-04-01T21:54:00Z" w16du:dateUtc="2025-04-02T01:54:00Z">
        <w:r w:rsidR="00130EA5">
          <w:t xml:space="preserve">was conducted </w:t>
        </w:r>
      </w:ins>
      <w:r w:rsidRPr="007022D5">
        <w:t>for populations of taro, banana</w:t>
      </w:r>
      <w:ins w:id="234" w:author="Davis, Claire (IFPRI)" w:date="2025-04-01T21:54:00Z" w16du:dateUtc="2025-04-02T01:54:00Z">
        <w:r w:rsidR="00130EA5">
          <w:t>,</w:t>
        </w:r>
      </w:ins>
      <w:r w:rsidRPr="007022D5">
        <w:t xml:space="preserve"> and potato, both in situ and ex situ; citizen science collaboration </w:t>
      </w:r>
      <w:ins w:id="235" w:author="Davis, Claire (IFPRI)" w:date="2025-04-01T21:54:00Z" w16du:dateUtc="2025-04-02T01:54:00Z">
        <w:r w:rsidR="00130EA5">
          <w:t xml:space="preserve">undertaken </w:t>
        </w:r>
      </w:ins>
      <w:r w:rsidRPr="007022D5">
        <w:t>for agrobiodiversity conservation</w:t>
      </w:r>
      <w:ins w:id="236" w:author="Davis, Claire (IFPRI)" w:date="2025-04-01T21:54:00Z" w16du:dateUtc="2025-04-02T01:54:00Z">
        <w:r w:rsidR="00130EA5">
          <w:t xml:space="preserve"> </w:t>
        </w:r>
      </w:ins>
      <w:r w:rsidR="00130EA5">
        <w:t>(WP1)</w:t>
      </w:r>
      <w:r w:rsidR="00F323FD">
        <w:t>.</w:t>
      </w:r>
    </w:p>
    <w:p w14:paraId="55175D5C" w14:textId="025002E9" w:rsidR="006A3EFB" w:rsidRDefault="006A3EFB" w:rsidP="00130EA5">
      <w:pPr>
        <w:pStyle w:val="ListParagraph"/>
        <w:numPr>
          <w:ilvl w:val="0"/>
          <w:numId w:val="30"/>
        </w:numPr>
        <w:spacing w:after="0" w:line="240" w:lineRule="auto"/>
        <w:jc w:val="both"/>
      </w:pPr>
      <w:r w:rsidRPr="007022D5">
        <w:t>Traditional crops were successfully integrated into value chains, improving food and nutrition security. Value chain women groups as well as health groups were established and active to sell organic vegetables</w:t>
      </w:r>
      <w:r w:rsidR="00F323FD">
        <w:t xml:space="preserve"> (WP2).</w:t>
      </w:r>
    </w:p>
    <w:p w14:paraId="50550173" w14:textId="2AEF0232" w:rsidR="00F323FD" w:rsidRDefault="00F323FD" w:rsidP="00130EA5">
      <w:pPr>
        <w:pStyle w:val="ListParagraph"/>
        <w:numPr>
          <w:ilvl w:val="0"/>
          <w:numId w:val="30"/>
        </w:numPr>
        <w:spacing w:after="0" w:line="240" w:lineRule="auto"/>
        <w:jc w:val="both"/>
      </w:pPr>
      <w:r w:rsidRPr="007022D5">
        <w:t>Soil degradation was addressed through sustainable agricultural practices and landscape restoration efforts</w:t>
      </w:r>
      <w:r>
        <w:t xml:space="preserve"> (WP3).</w:t>
      </w:r>
    </w:p>
    <w:p w14:paraId="58CBD4E4" w14:textId="155ED9B9" w:rsidR="00F323FD" w:rsidRDefault="00F323FD" w:rsidP="00130EA5">
      <w:pPr>
        <w:pStyle w:val="ListParagraph"/>
        <w:numPr>
          <w:ilvl w:val="0"/>
          <w:numId w:val="30"/>
        </w:numPr>
        <w:spacing w:after="0" w:line="240" w:lineRule="auto"/>
        <w:jc w:val="both"/>
      </w:pPr>
      <w:r w:rsidRPr="007022D5">
        <w:t xml:space="preserve">NATURE+ supported </w:t>
      </w:r>
      <w:r w:rsidRPr="007022D5">
        <w:rPr>
          <w:b/>
          <w:bCs/>
        </w:rPr>
        <w:t>c</w:t>
      </w:r>
      <w:r w:rsidRPr="007022D5">
        <w:t xml:space="preserve">ircular bioeconomy practices, promoting the sustainable use of agricultural waste. In particular, training program on circular economy models for the coffee and rice value chains. </w:t>
      </w:r>
      <w:hyperlink r:id="rId31">
        <w:r w:rsidRPr="007022D5">
          <w:rPr>
            <w:rStyle w:val="Hyperlink"/>
          </w:rPr>
          <w:t>An MoU with UNDP</w:t>
        </w:r>
      </w:hyperlink>
      <w:r w:rsidRPr="007022D5">
        <w:t xml:space="preserve"> </w:t>
      </w:r>
      <w:r>
        <w:t>was</w:t>
      </w:r>
      <w:r w:rsidRPr="007022D5">
        <w:t xml:space="preserve"> signed</w:t>
      </w:r>
      <w:r>
        <w:t xml:space="preserve">, nationally integrating </w:t>
      </w:r>
      <w:r w:rsidRPr="007022D5">
        <w:t>N+ in circular economy</w:t>
      </w:r>
      <w:r>
        <w:t xml:space="preserve"> (WP4).</w:t>
      </w:r>
    </w:p>
    <w:p w14:paraId="70DAFA6D" w14:textId="24C5D045" w:rsidR="00F323FD" w:rsidRPr="007022D5" w:rsidRDefault="00E36039" w:rsidP="00F323FD">
      <w:pPr>
        <w:numPr>
          <w:ilvl w:val="0"/>
          <w:numId w:val="30"/>
        </w:numPr>
        <w:spacing w:after="0" w:line="240" w:lineRule="auto"/>
        <w:jc w:val="both"/>
      </w:pPr>
      <w:hyperlink r:id="rId32" w:history="1">
        <w:r w:rsidR="00F323FD" w:rsidRPr="007022D5">
          <w:rPr>
            <w:rStyle w:val="Hyperlink"/>
          </w:rPr>
          <w:t>Research on the true cost of food production</w:t>
        </w:r>
      </w:hyperlink>
      <w:r w:rsidR="00F323FD" w:rsidRPr="007022D5">
        <w:t xml:space="preserve"> provided valuable insights into sustainability trade-offs</w:t>
      </w:r>
      <w:r w:rsidR="00F323FD">
        <w:t xml:space="preserve"> (WP5)</w:t>
      </w:r>
      <w:r w:rsidR="00F323FD" w:rsidRPr="007022D5">
        <w:t>.</w:t>
      </w:r>
    </w:p>
    <w:p w14:paraId="6913B663" w14:textId="77777777" w:rsidR="006A3EFB" w:rsidRPr="007A4D07" w:rsidRDefault="007B7A75" w:rsidP="006A3EFB">
      <w:pPr>
        <w:spacing w:after="0" w:line="240" w:lineRule="auto"/>
        <w:jc w:val="both"/>
        <w:rPr>
          <w:i/>
          <w:iCs/>
          <w:rPrChange w:id="237" w:author="Davis, Claire (IFPRI)" w:date="2025-04-01T22:11:00Z" w16du:dateUtc="2025-04-02T02:11:00Z">
            <w:rPr/>
          </w:rPrChange>
        </w:rPr>
      </w:pPr>
      <w:r w:rsidRPr="007A4D07">
        <w:rPr>
          <w:i/>
          <w:iCs/>
          <w:rPrChange w:id="238" w:author="Davis, Claire (IFPRI)" w:date="2025-04-01T22:11:00Z" w16du:dateUtc="2025-04-02T02:11:00Z">
            <w:rPr>
              <w:b/>
              <w:bCs/>
            </w:rPr>
          </w:rPrChange>
        </w:rPr>
        <w:t>Kenya:</w:t>
      </w:r>
      <w:r w:rsidRPr="007A4D07">
        <w:rPr>
          <w:i/>
          <w:iCs/>
          <w:rPrChange w:id="239" w:author="Davis, Claire (IFPRI)" w:date="2025-04-01T22:11:00Z" w16du:dateUtc="2025-04-02T02:11:00Z">
            <w:rPr/>
          </w:rPrChange>
        </w:rPr>
        <w:t xml:space="preserve"> </w:t>
      </w:r>
    </w:p>
    <w:p w14:paraId="0CB787AB" w14:textId="165B5E09" w:rsidR="007B7A75" w:rsidRDefault="007B7A75" w:rsidP="006A3EFB">
      <w:pPr>
        <w:pStyle w:val="ListParagraph"/>
        <w:numPr>
          <w:ilvl w:val="0"/>
          <w:numId w:val="30"/>
        </w:numPr>
        <w:spacing w:after="0" w:line="240" w:lineRule="auto"/>
        <w:jc w:val="both"/>
      </w:pPr>
      <w:r w:rsidRPr="008C1275">
        <w:t>E</w:t>
      </w:r>
      <w:r w:rsidRPr="006A3EFB">
        <w:t>xtended</w:t>
      </w:r>
      <w:r w:rsidRPr="007022D5">
        <w:t xml:space="preserve"> evaluation of NUS and crop genetic diversity for inclusion in production systems as well as traditional vegetable. Strengthening of community seed banks</w:t>
      </w:r>
      <w:r w:rsidR="00F323FD">
        <w:t xml:space="preserve"> (WP1).</w:t>
      </w:r>
      <w:r w:rsidRPr="007022D5">
        <w:t xml:space="preserve"> </w:t>
      </w:r>
    </w:p>
    <w:p w14:paraId="55594FE6" w14:textId="0FD2BA66" w:rsidR="00F323FD" w:rsidRPr="007022D5" w:rsidRDefault="00F323FD" w:rsidP="00F323FD">
      <w:pPr>
        <w:numPr>
          <w:ilvl w:val="0"/>
          <w:numId w:val="30"/>
        </w:numPr>
        <w:spacing w:after="0" w:line="240" w:lineRule="auto"/>
        <w:jc w:val="both"/>
      </w:pPr>
      <w:r w:rsidRPr="007022D5">
        <w:t xml:space="preserve">aggregated farms that encompass all NATURE+ WPs; support for growth of </w:t>
      </w:r>
      <w:hyperlink r:id="rId33" w:history="1">
        <w:r w:rsidRPr="007022D5">
          <w:rPr>
            <w:rStyle w:val="Hyperlink"/>
          </w:rPr>
          <w:t>community seed banks and resilient seed system</w:t>
        </w:r>
      </w:hyperlink>
      <w:r w:rsidR="00563B29">
        <w:t xml:space="preserve"> (WP2)</w:t>
      </w:r>
      <w:r w:rsidRPr="007022D5">
        <w:t>.</w:t>
      </w:r>
    </w:p>
    <w:p w14:paraId="09A0BBC1" w14:textId="6F86F0E8" w:rsidR="00F323FD" w:rsidRDefault="004D2549" w:rsidP="006A3EFB">
      <w:pPr>
        <w:pStyle w:val="ListParagraph"/>
        <w:numPr>
          <w:ilvl w:val="0"/>
          <w:numId w:val="30"/>
        </w:numPr>
        <w:spacing w:after="0" w:line="240" w:lineRule="auto"/>
        <w:jc w:val="both"/>
      </w:pPr>
      <w:r w:rsidRPr="007022D5">
        <w:t xml:space="preserve">A </w:t>
      </w:r>
      <w:hyperlink r:id="rId34" w:history="1">
        <w:r w:rsidRPr="007022D5">
          <w:rPr>
            <w:rStyle w:val="Hyperlink"/>
          </w:rPr>
          <w:t>digital app was introduced</w:t>
        </w:r>
      </w:hyperlink>
      <w:r w:rsidRPr="007022D5">
        <w:t xml:space="preserve"> to guide farmers in native-tree reforestation, with financial incentives tied to successful tree establishment</w:t>
      </w:r>
      <w:r w:rsidR="00563B29">
        <w:t xml:space="preserve"> (WP3).</w:t>
      </w:r>
    </w:p>
    <w:p w14:paraId="785840D9" w14:textId="77D50DBB" w:rsidR="00F0730E" w:rsidRDefault="00F0730E" w:rsidP="006A3EFB">
      <w:pPr>
        <w:pStyle w:val="ListParagraph"/>
        <w:numPr>
          <w:ilvl w:val="0"/>
          <w:numId w:val="30"/>
        </w:numPr>
        <w:spacing w:after="0" w:line="240" w:lineRule="auto"/>
        <w:jc w:val="both"/>
      </w:pPr>
      <w:r w:rsidRPr="007022D5">
        <w:t xml:space="preserve">The </w:t>
      </w:r>
      <w:hyperlink r:id="rId35" w:history="1">
        <w:r w:rsidRPr="007022D5">
          <w:rPr>
            <w:rStyle w:val="Hyperlink"/>
          </w:rPr>
          <w:t>MyFarmTrees</w:t>
        </w:r>
      </w:hyperlink>
      <w:r w:rsidRPr="007022D5">
        <w:t xml:space="preserve"> forest restoration app expanded to integrate circular bioeconomy principles, encouraging farmers to adopt sustainable practices. In addition, the Initiative aaccelerated circular innovations by convening </w:t>
      </w:r>
      <w:hyperlink r:id="rId36" w:history="1">
        <w:r w:rsidRPr="007022D5">
          <w:rPr>
            <w:rStyle w:val="Hyperlink"/>
          </w:rPr>
          <w:t>country-wide networks of circular bioeconomy</w:t>
        </w:r>
      </w:hyperlink>
      <w:r w:rsidRPr="007022D5">
        <w:t xml:space="preserve"> entrepreneurs for capacity-building, innovation challenges and increasing collaboration with government entities tasked with increasing sustainable economic activity</w:t>
      </w:r>
      <w:r w:rsidR="000D22A6">
        <w:t xml:space="preserve"> (WP4)</w:t>
      </w:r>
      <w:r w:rsidRPr="007022D5">
        <w:t>.</w:t>
      </w:r>
    </w:p>
    <w:p w14:paraId="122EE490" w14:textId="51DA6ED2" w:rsidR="004C3B8C" w:rsidRPr="007022D5" w:rsidRDefault="004C3B8C" w:rsidP="008C1275">
      <w:pPr>
        <w:pStyle w:val="ListParagraph"/>
        <w:numPr>
          <w:ilvl w:val="0"/>
          <w:numId w:val="30"/>
        </w:numPr>
        <w:spacing w:after="0" w:line="240" w:lineRule="auto"/>
        <w:jc w:val="both"/>
      </w:pPr>
      <w:r w:rsidRPr="007022D5">
        <w:t xml:space="preserve">Community engagement was enhanced through games-based research, facilitating knowledge exchange and adoption of nature-positive practices. </w:t>
      </w:r>
      <w:hyperlink r:id="rId37">
        <w:r w:rsidRPr="007022D5">
          <w:rPr>
            <w:rStyle w:val="Hyperlink"/>
          </w:rPr>
          <w:t>The true cost of food was assessed in Kenya</w:t>
        </w:r>
      </w:hyperlink>
      <w:r w:rsidR="00563B29">
        <w:t xml:space="preserve"> (WP5).</w:t>
      </w:r>
    </w:p>
    <w:p w14:paraId="31C3CF61" w14:textId="77777777" w:rsidR="00F323FD" w:rsidRPr="007A4D07" w:rsidRDefault="007B7A75" w:rsidP="006A3EFB">
      <w:pPr>
        <w:spacing w:after="0" w:line="240" w:lineRule="auto"/>
        <w:jc w:val="both"/>
        <w:rPr>
          <w:i/>
          <w:iCs/>
          <w:rPrChange w:id="240" w:author="Davis, Claire (IFPRI)" w:date="2025-04-01T22:11:00Z" w16du:dateUtc="2025-04-02T02:11:00Z">
            <w:rPr/>
          </w:rPrChange>
        </w:rPr>
      </w:pPr>
      <w:r w:rsidRPr="007A4D07">
        <w:rPr>
          <w:i/>
          <w:iCs/>
          <w:rPrChange w:id="241" w:author="Davis, Claire (IFPRI)" w:date="2025-04-01T22:11:00Z" w16du:dateUtc="2025-04-02T02:11:00Z">
            <w:rPr>
              <w:b/>
              <w:bCs/>
            </w:rPr>
          </w:rPrChange>
        </w:rPr>
        <w:t>India:</w:t>
      </w:r>
      <w:r w:rsidRPr="007A4D07">
        <w:rPr>
          <w:i/>
          <w:iCs/>
          <w:rPrChange w:id="242" w:author="Davis, Claire (IFPRI)" w:date="2025-04-01T22:11:00Z" w16du:dateUtc="2025-04-02T02:11:00Z">
            <w:rPr/>
          </w:rPrChange>
        </w:rPr>
        <w:t xml:space="preserve"> </w:t>
      </w:r>
    </w:p>
    <w:p w14:paraId="77DC60EB" w14:textId="7DB75E72" w:rsidR="007B7A75" w:rsidRDefault="007B7A75" w:rsidP="00F323FD">
      <w:pPr>
        <w:pStyle w:val="ListParagraph"/>
        <w:numPr>
          <w:ilvl w:val="0"/>
          <w:numId w:val="30"/>
        </w:numPr>
        <w:spacing w:after="0" w:line="240" w:lineRule="auto"/>
        <w:jc w:val="both"/>
      </w:pPr>
      <w:r w:rsidRPr="007022D5">
        <w:t>Tribal communities in Maharashtra benefited from strengthened traditional seed banks and the integration of indigenous knowledge into sustainable agricultural systems. on-farm conservation centers; community seed bank establishment</w:t>
      </w:r>
      <w:r w:rsidR="00563B29">
        <w:t xml:space="preserve"> (WP1).</w:t>
      </w:r>
    </w:p>
    <w:p w14:paraId="14028C91" w14:textId="0371C50A" w:rsidR="004D2549" w:rsidRDefault="004D2549" w:rsidP="00F323FD">
      <w:pPr>
        <w:pStyle w:val="ListParagraph"/>
        <w:numPr>
          <w:ilvl w:val="0"/>
          <w:numId w:val="30"/>
        </w:numPr>
        <w:spacing w:after="0" w:line="240" w:lineRule="auto"/>
        <w:jc w:val="both"/>
      </w:pPr>
      <w:r w:rsidRPr="007022D5">
        <w:t>Traditional knowledge was harnessed to support indigenous seed banks and integrated watershed management, strengthening sustainable agriculture</w:t>
      </w:r>
      <w:r w:rsidR="00563B29">
        <w:t xml:space="preserve"> (WP2).</w:t>
      </w:r>
      <w:r w:rsidRPr="007022D5">
        <w:t>.</w:t>
      </w:r>
    </w:p>
    <w:p w14:paraId="5C125E12" w14:textId="5BB175CF" w:rsidR="004D2549" w:rsidRDefault="004D2549" w:rsidP="00F323FD">
      <w:pPr>
        <w:pStyle w:val="ListParagraph"/>
        <w:numPr>
          <w:ilvl w:val="0"/>
          <w:numId w:val="30"/>
        </w:numPr>
        <w:spacing w:after="0" w:line="240" w:lineRule="auto"/>
        <w:jc w:val="both"/>
      </w:pPr>
      <w:r w:rsidRPr="007022D5">
        <w:t>Integrated watershed management systems were implemented, linking water conservation with ecosystem restoration</w:t>
      </w:r>
      <w:r w:rsidR="00563B29">
        <w:t xml:space="preserve"> (WP3).</w:t>
      </w:r>
    </w:p>
    <w:p w14:paraId="02B8A8E9" w14:textId="58C52400" w:rsidR="00F0730E" w:rsidRDefault="00E36039" w:rsidP="00F323FD">
      <w:pPr>
        <w:pStyle w:val="ListParagraph"/>
        <w:numPr>
          <w:ilvl w:val="0"/>
          <w:numId w:val="30"/>
        </w:numPr>
        <w:spacing w:after="0" w:line="240" w:lineRule="auto"/>
        <w:jc w:val="both"/>
      </w:pPr>
      <w:hyperlink r:id="rId38" w:history="1">
        <w:r w:rsidR="00F0730E" w:rsidRPr="007022D5">
          <w:rPr>
            <w:rStyle w:val="Hyperlink"/>
          </w:rPr>
          <w:t>A national hub for circular bioeconomy was launched</w:t>
        </w:r>
      </w:hyperlink>
      <w:r w:rsidR="00F0730E" w:rsidRPr="007022D5">
        <w:t>, combining traditional knowledge with modern sustainability science</w:t>
      </w:r>
      <w:r w:rsidR="005F17DC">
        <w:t xml:space="preserve"> (WP4).</w:t>
      </w:r>
    </w:p>
    <w:p w14:paraId="6CD31297" w14:textId="591E4A2B" w:rsidR="000A4993" w:rsidRDefault="000A4993" w:rsidP="00F323FD">
      <w:pPr>
        <w:pStyle w:val="ListParagraph"/>
        <w:numPr>
          <w:ilvl w:val="0"/>
          <w:numId w:val="30"/>
        </w:numPr>
        <w:spacing w:after="0" w:line="240" w:lineRule="auto"/>
        <w:jc w:val="both"/>
        <w:rPr>
          <w:ins w:id="243" w:author="Davis, Claire (IFPRI)" w:date="2025-04-01T22:11:00Z" w16du:dateUtc="2025-04-02T02:11:00Z"/>
        </w:rPr>
      </w:pPr>
      <w:r w:rsidRPr="007022D5">
        <w:t>Gender-specific studies informed strategies to improve the adoption of sustainable farming practices by women farmers</w:t>
      </w:r>
      <w:r w:rsidR="005F17DC">
        <w:t xml:space="preserve"> (WP5)</w:t>
      </w:r>
      <w:r w:rsidR="005F17DC" w:rsidRPr="007022D5">
        <w:t>.</w:t>
      </w:r>
    </w:p>
    <w:p w14:paraId="59B199E4" w14:textId="77777777" w:rsidR="007A4D07" w:rsidRPr="007022D5" w:rsidRDefault="007A4D07">
      <w:pPr>
        <w:pStyle w:val="ListParagraph"/>
        <w:spacing w:after="0" w:line="240" w:lineRule="auto"/>
        <w:jc w:val="both"/>
        <w:pPrChange w:id="244" w:author="Davis, Claire (IFPRI)" w:date="2025-04-01T22:11:00Z" w16du:dateUtc="2025-04-02T02:11:00Z">
          <w:pPr>
            <w:numPr>
              <w:numId w:val="17"/>
            </w:numPr>
            <w:tabs>
              <w:tab w:val="num" w:pos="720"/>
            </w:tabs>
            <w:spacing w:after="0" w:line="240" w:lineRule="auto"/>
            <w:ind w:left="720" w:hanging="360"/>
            <w:jc w:val="both"/>
          </w:pPr>
        </w:pPrChange>
      </w:pPr>
    </w:p>
    <w:p w14:paraId="011D2361" w14:textId="77777777" w:rsidR="00F323FD" w:rsidRPr="007A4D07" w:rsidRDefault="007B7A75" w:rsidP="00F323FD">
      <w:pPr>
        <w:spacing w:after="0" w:line="240" w:lineRule="auto"/>
        <w:jc w:val="both"/>
        <w:rPr>
          <w:ins w:id="245" w:author="Davis, Claire (IFPRI)" w:date="2025-04-01T21:59:00Z" w16du:dateUtc="2025-04-02T01:59:00Z"/>
          <w:i/>
          <w:iCs/>
          <w:rPrChange w:id="246" w:author="Davis, Claire (IFPRI)" w:date="2025-04-01T22:11:00Z" w16du:dateUtc="2025-04-02T02:11:00Z">
            <w:rPr>
              <w:ins w:id="247" w:author="Davis, Claire (IFPRI)" w:date="2025-04-01T21:59:00Z" w16du:dateUtc="2025-04-02T01:59:00Z"/>
            </w:rPr>
          </w:rPrChange>
        </w:rPr>
      </w:pPr>
      <w:r w:rsidRPr="007A4D07">
        <w:rPr>
          <w:i/>
          <w:iCs/>
          <w:rPrChange w:id="248" w:author="Davis, Claire (IFPRI)" w:date="2025-04-01T22:11:00Z" w16du:dateUtc="2025-04-02T02:11:00Z">
            <w:rPr>
              <w:b/>
              <w:bCs/>
            </w:rPr>
          </w:rPrChange>
        </w:rPr>
        <w:t>Colombia:</w:t>
      </w:r>
      <w:r w:rsidRPr="007A4D07">
        <w:rPr>
          <w:i/>
          <w:iCs/>
          <w:rPrChange w:id="249" w:author="Davis, Claire (IFPRI)" w:date="2025-04-01T22:11:00Z" w16du:dateUtc="2025-04-02T02:11:00Z">
            <w:rPr/>
          </w:rPrChange>
        </w:rPr>
        <w:t xml:space="preserve">  </w:t>
      </w:r>
    </w:p>
    <w:p w14:paraId="5C7F013E" w14:textId="1BE1FB0A" w:rsidR="007B7A75" w:rsidRDefault="007B7A75" w:rsidP="00F323FD">
      <w:pPr>
        <w:pStyle w:val="ListParagraph"/>
        <w:numPr>
          <w:ilvl w:val="0"/>
          <w:numId w:val="30"/>
        </w:numPr>
        <w:spacing w:after="0" w:line="240" w:lineRule="auto"/>
        <w:jc w:val="both"/>
      </w:pPr>
      <w:r w:rsidRPr="007022D5">
        <w:t xml:space="preserve">establishment of a community seed bank in Indigenous Andean community for improved access to NUS; transition from extractive dairy production to nature-based agriculture; collaboration with Colombia's agriculture research organization, Agrosavia, </w:t>
      </w:r>
      <w:r w:rsidR="00563B29">
        <w:t>(WP1).</w:t>
      </w:r>
    </w:p>
    <w:p w14:paraId="012044F6" w14:textId="30E0CAA7" w:rsidR="004D2549" w:rsidRDefault="004D2549" w:rsidP="00F323FD">
      <w:pPr>
        <w:pStyle w:val="ListParagraph"/>
        <w:numPr>
          <w:ilvl w:val="0"/>
          <w:numId w:val="30"/>
        </w:numPr>
        <w:spacing w:after="0" w:line="240" w:lineRule="auto"/>
        <w:jc w:val="both"/>
      </w:pPr>
      <w:r w:rsidRPr="007022D5">
        <w:t xml:space="preserve">Farmers transitioned from extractive farming practices to nature-positive models, increasing long-term sustainability. agro-ecotourism and value chain development; </w:t>
      </w:r>
      <w:hyperlink r:id="rId39" w:history="1">
        <w:r w:rsidRPr="007022D5">
          <w:rPr>
            <w:rStyle w:val="Hyperlink"/>
          </w:rPr>
          <w:t>transition toward nature-positive livestock systems in biodiversity hotspots</w:t>
        </w:r>
        <w:r w:rsidR="00563B29">
          <w:rPr>
            <w:rStyle w:val="Hyperlink"/>
          </w:rPr>
          <w:t xml:space="preserve"> </w:t>
        </w:r>
        <w:r w:rsidR="00563B29">
          <w:t>(WP2).</w:t>
        </w:r>
      </w:hyperlink>
    </w:p>
    <w:p w14:paraId="1A1144A4" w14:textId="350D5B0F" w:rsidR="004D2549" w:rsidRDefault="004D2549" w:rsidP="00F323FD">
      <w:pPr>
        <w:pStyle w:val="ListParagraph"/>
        <w:numPr>
          <w:ilvl w:val="0"/>
          <w:numId w:val="30"/>
        </w:numPr>
        <w:spacing w:after="0" w:line="240" w:lineRule="auto"/>
        <w:jc w:val="both"/>
      </w:pPr>
      <w:r w:rsidRPr="007022D5">
        <w:t>A shift to nature-positive farming contributed to restoring degraded landscapes and improving soil health</w:t>
      </w:r>
      <w:r w:rsidR="00563B29">
        <w:t xml:space="preserve"> (WP3).</w:t>
      </w:r>
    </w:p>
    <w:p w14:paraId="01B93DD6" w14:textId="004AB298" w:rsidR="00546E90" w:rsidRDefault="00546E90" w:rsidP="00F323FD">
      <w:pPr>
        <w:pStyle w:val="ListParagraph"/>
        <w:numPr>
          <w:ilvl w:val="0"/>
          <w:numId w:val="30"/>
        </w:numPr>
        <w:spacing w:after="0" w:line="240" w:lineRule="auto"/>
        <w:jc w:val="both"/>
      </w:pPr>
      <w:r w:rsidRPr="007022D5">
        <w:t xml:space="preserve">Nature-positive startup incubators helped scale up sustainable business models in the </w:t>
      </w:r>
      <w:hyperlink r:id="rId40">
        <w:r w:rsidRPr="007022D5">
          <w:rPr>
            <w:rStyle w:val="Hyperlink"/>
          </w:rPr>
          <w:t>bioeconomy</w:t>
        </w:r>
      </w:hyperlink>
      <w:r w:rsidRPr="007022D5">
        <w:t xml:space="preserve"> sector and convened a country-wide </w:t>
      </w:r>
      <w:hyperlink r:id="rId41">
        <w:r w:rsidRPr="007022D5">
          <w:rPr>
            <w:rStyle w:val="Hyperlink"/>
          </w:rPr>
          <w:t>innovation challenge</w:t>
        </w:r>
      </w:hyperlink>
      <w:r w:rsidRPr="007022D5">
        <w:t xml:space="preserve"> </w:t>
      </w:r>
      <w:r w:rsidR="005F17DC">
        <w:t>(WP4).</w:t>
      </w:r>
    </w:p>
    <w:p w14:paraId="78837987" w14:textId="7B3A5044" w:rsidR="000A4993" w:rsidRDefault="000A4993" w:rsidP="008C1275">
      <w:pPr>
        <w:pStyle w:val="ListParagraph"/>
        <w:numPr>
          <w:ilvl w:val="0"/>
          <w:numId w:val="30"/>
        </w:numPr>
        <w:spacing w:after="0" w:line="240" w:lineRule="auto"/>
        <w:jc w:val="both"/>
        <w:rPr>
          <w:ins w:id="250" w:author="Davis, Claire (IFPRI)" w:date="2025-04-01T22:11:00Z" w16du:dateUtc="2025-04-02T02:11:00Z"/>
        </w:rPr>
      </w:pPr>
      <w:r w:rsidRPr="007022D5">
        <w:t>Multistakeholder dialogues influenced policy decisions related to nature-positive agriculture</w:t>
      </w:r>
      <w:r w:rsidR="005F17DC">
        <w:t xml:space="preserve"> (WP5)</w:t>
      </w:r>
      <w:r w:rsidR="005F17DC" w:rsidRPr="007022D5">
        <w:t>.</w:t>
      </w:r>
    </w:p>
    <w:p w14:paraId="2E537ECA" w14:textId="77777777" w:rsidR="007A4D07" w:rsidRPr="007022D5" w:rsidRDefault="007A4D07">
      <w:pPr>
        <w:pStyle w:val="ListParagraph"/>
        <w:spacing w:after="0" w:line="240" w:lineRule="auto"/>
        <w:jc w:val="both"/>
        <w:pPrChange w:id="251" w:author="Davis, Claire (IFPRI)" w:date="2025-04-01T22:11:00Z" w16du:dateUtc="2025-04-02T02:11:00Z">
          <w:pPr>
            <w:pStyle w:val="ListParagraph"/>
            <w:numPr>
              <w:numId w:val="30"/>
            </w:numPr>
            <w:spacing w:after="0" w:line="240" w:lineRule="auto"/>
            <w:ind w:hanging="360"/>
            <w:jc w:val="both"/>
          </w:pPr>
        </w:pPrChange>
      </w:pPr>
    </w:p>
    <w:p w14:paraId="4E50F03B" w14:textId="77777777" w:rsidR="00F323FD" w:rsidRPr="007A4D07" w:rsidRDefault="007B7A75" w:rsidP="00F323FD">
      <w:pPr>
        <w:spacing w:after="0" w:line="240" w:lineRule="auto"/>
        <w:jc w:val="both"/>
        <w:rPr>
          <w:i/>
          <w:iCs/>
          <w:rPrChange w:id="252" w:author="Davis, Claire (IFPRI)" w:date="2025-04-01T22:12:00Z" w16du:dateUtc="2025-04-02T02:12:00Z">
            <w:rPr/>
          </w:rPrChange>
        </w:rPr>
      </w:pPr>
      <w:r w:rsidRPr="007A4D07">
        <w:rPr>
          <w:i/>
          <w:iCs/>
          <w:rPrChange w:id="253" w:author="Davis, Claire (IFPRI)" w:date="2025-04-01T22:12:00Z" w16du:dateUtc="2025-04-02T02:12:00Z">
            <w:rPr>
              <w:b/>
              <w:bCs/>
            </w:rPr>
          </w:rPrChange>
        </w:rPr>
        <w:t>Burkina Faso:</w:t>
      </w:r>
      <w:r w:rsidRPr="007A4D07">
        <w:rPr>
          <w:i/>
          <w:iCs/>
          <w:rPrChange w:id="254" w:author="Davis, Claire (IFPRI)" w:date="2025-04-01T22:12:00Z" w16du:dateUtc="2025-04-02T02:12:00Z">
            <w:rPr/>
          </w:rPrChange>
        </w:rPr>
        <w:t xml:space="preserve">  </w:t>
      </w:r>
    </w:p>
    <w:p w14:paraId="0F5F9AB1" w14:textId="6DF7EDF4" w:rsidR="007B7A75" w:rsidRDefault="007B7A75" w:rsidP="00F323FD">
      <w:pPr>
        <w:pStyle w:val="ListParagraph"/>
        <w:numPr>
          <w:ilvl w:val="0"/>
          <w:numId w:val="30"/>
        </w:numPr>
        <w:spacing w:after="0" w:line="240" w:lineRule="auto"/>
        <w:jc w:val="both"/>
      </w:pPr>
      <w:r w:rsidRPr="007022D5">
        <w:t xml:space="preserve">development of </w:t>
      </w:r>
      <w:hyperlink r:id="rId42" w:history="1">
        <w:r w:rsidRPr="007022D5">
          <w:rPr>
            <w:rStyle w:val="Hyperlink"/>
          </w:rPr>
          <w:t>seasonal calendars to map neglected and underutilized crop species (NUS)</w:t>
        </w:r>
      </w:hyperlink>
      <w:r w:rsidR="00563B29">
        <w:t xml:space="preserve"> (WP1).</w:t>
      </w:r>
    </w:p>
    <w:p w14:paraId="03CA8CA8" w14:textId="3D22CEE8" w:rsidR="004D2549" w:rsidRDefault="004D2549" w:rsidP="00F323FD">
      <w:pPr>
        <w:pStyle w:val="ListParagraph"/>
        <w:numPr>
          <w:ilvl w:val="0"/>
          <w:numId w:val="30"/>
        </w:numPr>
        <w:spacing w:after="0" w:line="240" w:lineRule="auto"/>
        <w:jc w:val="both"/>
      </w:pPr>
      <w:r w:rsidRPr="007022D5">
        <w:t>women’s empowerment through the use of neglected and underutilized species (NUS). By revitalizing local women’s groups and upgrading processing facilities, the project enhances food security, economic opportunities, and community cohesion. It also develops attractive branding for NUS-based products to boost market</w:t>
      </w:r>
      <w:r w:rsidR="00563B29">
        <w:t xml:space="preserve"> (WP2).</w:t>
      </w:r>
    </w:p>
    <w:p w14:paraId="34B32FE3" w14:textId="093A991A" w:rsidR="004D2549" w:rsidRDefault="004D2549" w:rsidP="00F323FD">
      <w:pPr>
        <w:pStyle w:val="ListParagraph"/>
        <w:numPr>
          <w:ilvl w:val="0"/>
          <w:numId w:val="30"/>
        </w:numPr>
        <w:spacing w:after="0" w:line="240" w:lineRule="auto"/>
        <w:jc w:val="both"/>
      </w:pPr>
      <w:r w:rsidRPr="007022D5">
        <w:t xml:space="preserve">Collaboration to implement new frameworks for restoring agricultural landscapes, including among </w:t>
      </w:r>
      <w:hyperlink r:id="rId43">
        <w:r w:rsidRPr="007022D5">
          <w:rPr>
            <w:rStyle w:val="Hyperlink"/>
          </w:rPr>
          <w:t>women’s group</w:t>
        </w:r>
      </w:hyperlink>
      <w:r w:rsidRPr="007022D5">
        <w:t xml:space="preserve"> for better market access and </w:t>
      </w:r>
      <w:hyperlink r:id="rId44" w:history="1">
        <w:r w:rsidRPr="007022D5">
          <w:rPr>
            <w:rStyle w:val="Hyperlink"/>
          </w:rPr>
          <w:t>schools</w:t>
        </w:r>
      </w:hyperlink>
      <w:r w:rsidR="00A46DFF">
        <w:t xml:space="preserve"> (WP3).</w:t>
      </w:r>
    </w:p>
    <w:p w14:paraId="551F4D65" w14:textId="71C207AE" w:rsidR="00546E90" w:rsidRDefault="00546E90" w:rsidP="00F323FD">
      <w:pPr>
        <w:pStyle w:val="ListParagraph"/>
        <w:numPr>
          <w:ilvl w:val="0"/>
          <w:numId w:val="30"/>
        </w:numPr>
        <w:spacing w:after="0" w:line="240" w:lineRule="auto"/>
        <w:jc w:val="both"/>
      </w:pPr>
      <w:r w:rsidRPr="007022D5">
        <w:t>Capacity building on CBE practices such as biofertilizer and biochar production;  waste-to-energy solutions</w:t>
      </w:r>
      <w:r w:rsidR="005F17DC">
        <w:t xml:space="preserve"> (WP4).</w:t>
      </w:r>
    </w:p>
    <w:p w14:paraId="40DE2F96" w14:textId="410FB876" w:rsidR="000A4993" w:rsidDel="006467DC" w:rsidRDefault="000A4993" w:rsidP="002C49E7">
      <w:pPr>
        <w:pStyle w:val="ListParagraph"/>
        <w:numPr>
          <w:ilvl w:val="0"/>
          <w:numId w:val="30"/>
        </w:numPr>
        <w:spacing w:after="0" w:line="240" w:lineRule="auto"/>
        <w:jc w:val="both"/>
        <w:rPr>
          <w:del w:id="255" w:author="Davis, Claire (IFPRI)" w:date="2025-04-01T22:10:00Z" w16du:dateUtc="2025-04-02T02:10:00Z"/>
        </w:rPr>
      </w:pPr>
      <w:r w:rsidRPr="007022D5">
        <w:t>Community-based approaches improved local governance frameworks for sustainability efforts</w:t>
      </w:r>
      <w:r w:rsidR="005F17DC">
        <w:t xml:space="preserve"> (WP5)</w:t>
      </w:r>
      <w:r w:rsidR="005F17DC" w:rsidRPr="007022D5">
        <w:t>.</w:t>
      </w:r>
    </w:p>
    <w:p w14:paraId="00F5445A" w14:textId="4A62D452" w:rsidR="002E027F" w:rsidRPr="006467DC" w:rsidDel="00337D3A" w:rsidRDefault="002E027F">
      <w:pPr>
        <w:pStyle w:val="ListParagraph"/>
        <w:numPr>
          <w:ilvl w:val="0"/>
          <w:numId w:val="30"/>
        </w:numPr>
        <w:spacing w:after="0" w:line="240" w:lineRule="auto"/>
        <w:jc w:val="both"/>
        <w:rPr>
          <w:del w:id="256" w:author="Davis, Claire (IFPRI)" w:date="2025-04-01T21:37:00Z" w16du:dateUtc="2025-04-02T01:37:00Z"/>
          <w:b/>
          <w:bCs/>
          <w:rPrChange w:id="257" w:author="Davis, Claire (IFPRI)" w:date="2025-04-01T22:10:00Z" w16du:dateUtc="2025-04-02T02:10:00Z">
            <w:rPr>
              <w:del w:id="258" w:author="Davis, Claire (IFPRI)" w:date="2025-04-01T21:37:00Z" w16du:dateUtc="2025-04-02T01:37:00Z"/>
            </w:rPr>
          </w:rPrChange>
        </w:rPr>
        <w:pPrChange w:id="259" w:author="Davis, Claire (IFPRI)" w:date="2025-04-01T22:10:00Z" w16du:dateUtc="2025-04-02T02:10:00Z">
          <w:pPr>
            <w:spacing w:after="0" w:line="240" w:lineRule="auto"/>
            <w:jc w:val="both"/>
          </w:pPr>
        </w:pPrChange>
      </w:pPr>
    </w:p>
    <w:p w14:paraId="5C4BD316" w14:textId="5C3DFE83" w:rsidR="002E027F" w:rsidRPr="007022D5" w:rsidDel="004A11A3" w:rsidRDefault="002E027F">
      <w:pPr>
        <w:pStyle w:val="ListParagraph"/>
        <w:rPr>
          <w:del w:id="260" w:author="Davis, Claire (IFPRI)" w:date="2025-04-01T21:53:00Z" w16du:dateUtc="2025-04-02T01:53:00Z"/>
        </w:rPr>
        <w:pPrChange w:id="261" w:author="Davis, Claire (IFPRI)" w:date="2025-04-01T22:10:00Z" w16du:dateUtc="2025-04-02T02:10:00Z">
          <w:pPr>
            <w:spacing w:after="0" w:line="240" w:lineRule="auto"/>
            <w:jc w:val="both"/>
          </w:pPr>
        </w:pPrChange>
      </w:pPr>
      <w:del w:id="262" w:author="Davis, Claire (IFPRI)" w:date="2025-04-01T21:53:00Z" w16du:dateUtc="2025-04-02T01:53:00Z">
        <w:r w:rsidRPr="007022D5" w:rsidDel="004A11A3">
          <w:delText>Country-</w:delText>
        </w:r>
      </w:del>
      <w:del w:id="263" w:author="Davis, Claire (IFPRI)" w:date="2025-04-01T21:37:00Z" w16du:dateUtc="2025-04-02T01:37:00Z">
        <w:r w:rsidRPr="007022D5" w:rsidDel="00337D3A">
          <w:delText>S</w:delText>
        </w:r>
      </w:del>
      <w:del w:id="264" w:author="Davis, Claire (IFPRI)" w:date="2025-04-01T21:53:00Z" w16du:dateUtc="2025-04-02T01:53:00Z">
        <w:r w:rsidRPr="007022D5" w:rsidDel="004A11A3">
          <w:delText xml:space="preserve">pecific </w:delText>
        </w:r>
      </w:del>
      <w:del w:id="265" w:author="Davis, Claire (IFPRI)" w:date="2025-04-01T21:37:00Z" w16du:dateUtc="2025-04-02T01:37:00Z">
        <w:r w:rsidRPr="007022D5" w:rsidDel="00337D3A">
          <w:delText>A</w:delText>
        </w:r>
      </w:del>
      <w:del w:id="266" w:author="Davis, Claire (IFPRI)" w:date="2025-04-01T21:53:00Z" w16du:dateUtc="2025-04-02T01:53:00Z">
        <w:r w:rsidRPr="007022D5" w:rsidDel="004A11A3">
          <w:delText>chievements</w:delText>
        </w:r>
      </w:del>
      <w:del w:id="267" w:author="Davis, Claire (IFPRI)" w:date="2025-04-01T21:48:00Z" w16du:dateUtc="2025-04-02T01:48:00Z">
        <w:r w:rsidRPr="007022D5" w:rsidDel="007B7A75">
          <w:delText>:</w:delText>
        </w:r>
      </w:del>
    </w:p>
    <w:p w14:paraId="63EDDB24" w14:textId="77777777" w:rsidR="002E027F" w:rsidRPr="007022D5" w:rsidRDefault="002E027F">
      <w:pPr>
        <w:pStyle w:val="ListParagraph"/>
        <w:numPr>
          <w:ilvl w:val="0"/>
          <w:numId w:val="30"/>
        </w:numPr>
        <w:spacing w:after="0" w:line="240" w:lineRule="auto"/>
        <w:jc w:val="both"/>
        <w:pPrChange w:id="268" w:author="Davis, Claire (IFPRI)" w:date="2025-04-01T22:10:00Z" w16du:dateUtc="2025-04-02T02:10:00Z">
          <w:pPr>
            <w:spacing w:after="0" w:line="240" w:lineRule="auto"/>
            <w:jc w:val="both"/>
          </w:pPr>
        </w:pPrChange>
      </w:pPr>
    </w:p>
    <w:p w14:paraId="36FCEBD0" w14:textId="33CC15BF" w:rsidR="002E027F" w:rsidRPr="007022D5" w:rsidDel="00F323FD" w:rsidRDefault="002E027F" w:rsidP="002E027F">
      <w:pPr>
        <w:numPr>
          <w:ilvl w:val="0"/>
          <w:numId w:val="19"/>
        </w:numPr>
        <w:spacing w:after="0" w:line="240" w:lineRule="auto"/>
        <w:jc w:val="both"/>
        <w:rPr>
          <w:del w:id="269" w:author="Davis, Claire (IFPRI)" w:date="2025-04-01T21:55:00Z" w16du:dateUtc="2025-04-02T01:55:00Z"/>
        </w:rPr>
      </w:pPr>
      <w:del w:id="270" w:author="Davis, Claire (IFPRI)" w:date="2025-04-01T20:45:00Z" w16du:dateUtc="2025-04-02T00:45:00Z">
        <w:r w:rsidRPr="007022D5" w:rsidDel="007A1BC6">
          <w:rPr>
            <w:b/>
            <w:bCs/>
          </w:rPr>
          <w:delText>Vietnam</w:delText>
        </w:r>
      </w:del>
      <w:del w:id="271" w:author="Davis, Claire (IFPRI)" w:date="2025-04-01T21:55:00Z" w16du:dateUtc="2025-04-02T01:55:00Z">
        <w:r w:rsidRPr="007022D5" w:rsidDel="00F323FD">
          <w:rPr>
            <w:b/>
            <w:bCs/>
          </w:rPr>
          <w:delText>:</w:delText>
        </w:r>
        <w:r w:rsidRPr="007022D5" w:rsidDel="00F323FD">
          <w:delText xml:space="preserve"> Traditional crops were successfully integrated into value chains, improving food and nutrition security. Value chain women groups as well as health groups were established and active to sell organic vegetables </w:delText>
        </w:r>
      </w:del>
    </w:p>
    <w:p w14:paraId="1FEF6E72" w14:textId="68B05E12" w:rsidR="002E027F" w:rsidRPr="007022D5" w:rsidDel="004D2549" w:rsidRDefault="002E027F" w:rsidP="002E027F">
      <w:pPr>
        <w:numPr>
          <w:ilvl w:val="0"/>
          <w:numId w:val="19"/>
        </w:numPr>
        <w:spacing w:after="0" w:line="240" w:lineRule="auto"/>
        <w:jc w:val="both"/>
        <w:rPr>
          <w:del w:id="272" w:author="Davis, Claire (IFPRI)" w:date="2025-04-01T21:58:00Z" w16du:dateUtc="2025-04-02T01:58:00Z"/>
        </w:rPr>
      </w:pPr>
      <w:del w:id="273" w:author="Davis, Claire (IFPRI)" w:date="2025-04-01T21:58:00Z" w16du:dateUtc="2025-04-02T01:58:00Z">
        <w:r w:rsidRPr="007022D5" w:rsidDel="004D2549">
          <w:rPr>
            <w:b/>
            <w:bCs/>
          </w:rPr>
          <w:delText>Kenya:</w:delText>
        </w:r>
        <w:r w:rsidRPr="007022D5" w:rsidDel="004D2549">
          <w:delText xml:space="preserve">  aggregated farms that encompass all NATURE+ </w:delText>
        </w:r>
      </w:del>
      <w:del w:id="274" w:author="Davis, Claire (IFPRI)" w:date="2025-04-01T20:22:00Z" w16du:dateUtc="2025-04-02T00:22:00Z">
        <w:r w:rsidRPr="007022D5" w:rsidDel="009252AF">
          <w:delText>work packages</w:delText>
        </w:r>
      </w:del>
      <w:del w:id="275" w:author="Davis, Claire (IFPRI)" w:date="2025-04-01T21:58:00Z" w16du:dateUtc="2025-04-02T01:58:00Z">
        <w:r w:rsidRPr="007022D5" w:rsidDel="004D2549">
          <w:delText xml:space="preserve">; support for growth of </w:delText>
        </w:r>
      </w:del>
      <w:ins w:id="276" w:author="De Falcis, Eleonora (Alliance Bioversity-CIAT)" w:date="2025-03-28T11:52:00Z" w16du:dateUtc="2025-03-28T10:52:00Z">
        <w:del w:id="277" w:author="Davis, Claire (IFPRI)" w:date="2025-04-01T21:58:00Z" w16du:dateUtc="2025-04-02T01:58:00Z">
          <w:r w:rsidRPr="007022D5" w:rsidDel="004D2549">
            <w:fldChar w:fldCharType="begin"/>
          </w:r>
          <w:r w:rsidRPr="007022D5" w:rsidDel="004D2549">
            <w:delInstrText>HYPERLINK "https://www.cgiar.org/news-events/news/building-nature-positive-seed-systems-for-community-seed-banks-in-kenya-and-india"</w:delInstrText>
          </w:r>
          <w:r w:rsidRPr="007022D5" w:rsidDel="004D2549">
            <w:fldChar w:fldCharType="separate"/>
          </w:r>
        </w:del>
      </w:ins>
      <w:del w:id="278" w:author="Davis, Claire (IFPRI)" w:date="2025-04-01T21:58:00Z" w16du:dateUtc="2025-04-02T01:58:00Z">
        <w:r w:rsidRPr="007022D5" w:rsidDel="004D2549">
          <w:rPr>
            <w:rStyle w:val="Hyperlink"/>
          </w:rPr>
          <w:delText>community seed banks and resilient seed system</w:delText>
        </w:r>
      </w:del>
      <w:ins w:id="279" w:author="De Falcis, Eleonora (Alliance Bioversity-CIAT)" w:date="2025-03-28T11:52:00Z" w16du:dateUtc="2025-03-28T10:52:00Z">
        <w:del w:id="280" w:author="Davis, Claire (IFPRI)" w:date="2025-04-01T21:58:00Z" w16du:dateUtc="2025-04-02T01:58:00Z">
          <w:r w:rsidRPr="007022D5" w:rsidDel="004D2549">
            <w:fldChar w:fldCharType="end"/>
          </w:r>
        </w:del>
      </w:ins>
      <w:del w:id="281" w:author="Davis, Claire (IFPRI)" w:date="2025-04-01T21:58:00Z" w16du:dateUtc="2025-04-02T01:58:00Z">
        <w:r w:rsidRPr="007022D5" w:rsidDel="004D2549">
          <w:delText xml:space="preserve"> .</w:delText>
        </w:r>
      </w:del>
    </w:p>
    <w:p w14:paraId="3F6CC3C3" w14:textId="24C34508" w:rsidR="002E027F" w:rsidRPr="007022D5" w:rsidDel="004D2549" w:rsidRDefault="002E027F" w:rsidP="002E027F">
      <w:pPr>
        <w:numPr>
          <w:ilvl w:val="0"/>
          <w:numId w:val="19"/>
        </w:numPr>
        <w:spacing w:after="0" w:line="240" w:lineRule="auto"/>
        <w:jc w:val="both"/>
        <w:rPr>
          <w:del w:id="282" w:author="Davis, Claire (IFPRI)" w:date="2025-04-01T21:58:00Z" w16du:dateUtc="2025-04-02T01:58:00Z"/>
        </w:rPr>
      </w:pPr>
      <w:del w:id="283" w:author="Davis, Claire (IFPRI)" w:date="2025-04-01T21:58:00Z" w16du:dateUtc="2025-04-02T01:58:00Z">
        <w:r w:rsidRPr="007022D5" w:rsidDel="004D2549">
          <w:rPr>
            <w:b/>
            <w:bCs/>
          </w:rPr>
          <w:delText>India:</w:delText>
        </w:r>
        <w:r w:rsidRPr="007022D5" w:rsidDel="004D2549">
          <w:delText xml:space="preserve"> Traditional knowledge was harnessed to support indigenous seed banks and integrated watershed management, strengthening sustainable agriculture.</w:delText>
        </w:r>
      </w:del>
    </w:p>
    <w:p w14:paraId="4A9EDA18" w14:textId="1178A7AD" w:rsidR="002E027F" w:rsidRPr="007022D5" w:rsidDel="004D2549" w:rsidRDefault="002E027F" w:rsidP="002E027F">
      <w:pPr>
        <w:numPr>
          <w:ilvl w:val="0"/>
          <w:numId w:val="19"/>
        </w:numPr>
        <w:spacing w:after="0" w:line="240" w:lineRule="auto"/>
        <w:jc w:val="both"/>
        <w:rPr>
          <w:del w:id="284" w:author="Davis, Claire (IFPRI)" w:date="2025-04-01T21:58:00Z" w16du:dateUtc="2025-04-02T01:58:00Z"/>
        </w:rPr>
      </w:pPr>
      <w:del w:id="285" w:author="Davis, Claire (IFPRI)" w:date="2025-04-01T21:58:00Z" w16du:dateUtc="2025-04-02T01:58:00Z">
        <w:r w:rsidRPr="007022D5" w:rsidDel="004D2549">
          <w:rPr>
            <w:b/>
            <w:bCs/>
          </w:rPr>
          <w:delText>Colombia:</w:delText>
        </w:r>
        <w:r w:rsidRPr="007022D5" w:rsidDel="004D2549">
          <w:delText xml:space="preserve"> Farmers transitioned from extractive farming practices to nature-positive models, increasing long-term sustainability. agro-ecotourism and value chain development; </w:delText>
        </w:r>
        <w:r w:rsidRPr="007022D5" w:rsidDel="004D2549">
          <w:fldChar w:fldCharType="begin"/>
        </w:r>
        <w:r w:rsidRPr="007022D5" w:rsidDel="004D2549">
          <w:delInstrText>HYPERLINK "https://hdl.handle.net/10568/138719"</w:delInstrText>
        </w:r>
        <w:r w:rsidRPr="007022D5" w:rsidDel="004D2549">
          <w:fldChar w:fldCharType="separate"/>
        </w:r>
        <w:r w:rsidRPr="007022D5" w:rsidDel="004D2549">
          <w:rPr>
            <w:rStyle w:val="Hyperlink"/>
          </w:rPr>
          <w:delText>transition toward</w:delText>
        </w:r>
      </w:del>
      <w:del w:id="286" w:author="Davis, Claire (IFPRI)" w:date="2025-04-01T20:27:00Z" w16du:dateUtc="2025-04-02T00:27:00Z">
        <w:r w:rsidRPr="007022D5" w:rsidDel="00833385">
          <w:rPr>
            <w:rStyle w:val="Hyperlink"/>
          </w:rPr>
          <w:delText>s</w:delText>
        </w:r>
      </w:del>
      <w:del w:id="287" w:author="Davis, Claire (IFPRI)" w:date="2025-04-01T21:58:00Z" w16du:dateUtc="2025-04-02T01:58:00Z">
        <w:r w:rsidRPr="007022D5" w:rsidDel="004D2549">
          <w:rPr>
            <w:rStyle w:val="Hyperlink"/>
          </w:rPr>
          <w:delText xml:space="preserve"> nature-positive livestock systems in biodiversity hotspots.</w:delText>
        </w:r>
        <w:r w:rsidRPr="007022D5" w:rsidDel="004D2549">
          <w:fldChar w:fldCharType="end"/>
        </w:r>
      </w:del>
    </w:p>
    <w:p w14:paraId="4B21A4C8" w14:textId="5415AF4F" w:rsidR="002E027F" w:rsidRPr="007022D5" w:rsidDel="004D2549" w:rsidRDefault="002E027F" w:rsidP="002E027F">
      <w:pPr>
        <w:numPr>
          <w:ilvl w:val="0"/>
          <w:numId w:val="19"/>
        </w:numPr>
        <w:spacing w:after="0" w:line="240" w:lineRule="auto"/>
        <w:jc w:val="both"/>
        <w:rPr>
          <w:del w:id="288" w:author="Davis, Claire (IFPRI)" w:date="2025-04-01T21:58:00Z" w16du:dateUtc="2025-04-02T01:58:00Z"/>
        </w:rPr>
      </w:pPr>
      <w:del w:id="289" w:author="Davis, Claire (IFPRI)" w:date="2025-04-01T21:58:00Z" w16du:dateUtc="2025-04-02T01:58:00Z">
        <w:r w:rsidRPr="007022D5" w:rsidDel="004D2549">
          <w:rPr>
            <w:b/>
            <w:bCs/>
          </w:rPr>
          <w:delText>Burkina Faso:</w:delText>
        </w:r>
        <w:r w:rsidRPr="007022D5" w:rsidDel="004D2549">
          <w:delText xml:space="preserve">  women’s empowerment through the use of neglected and underutilized species (NUS). By revitalizing local women’s groups and upgrading processing facilities, the project enhances food security, economic opportunities, and community cohesion. It also develops attractive branding for NUS-based products to boost market.</w:delText>
        </w:r>
      </w:del>
    </w:p>
    <w:p w14:paraId="64BB733B" w14:textId="77777777" w:rsidR="002E027F" w:rsidRPr="007022D5" w:rsidDel="006467DC" w:rsidRDefault="002E027F" w:rsidP="002E027F">
      <w:pPr>
        <w:spacing w:after="0" w:line="240" w:lineRule="auto"/>
        <w:jc w:val="both"/>
        <w:rPr>
          <w:del w:id="290" w:author="Davis, Claire (IFPRI)" w:date="2025-04-01T22:10:00Z" w16du:dateUtc="2025-04-02T02:10:00Z"/>
        </w:rPr>
      </w:pPr>
    </w:p>
    <w:p w14:paraId="064091D4" w14:textId="0AF7A1BD" w:rsidR="002E027F" w:rsidRPr="007022D5" w:rsidDel="006467DC" w:rsidRDefault="002E027F" w:rsidP="002E027F">
      <w:pPr>
        <w:spacing w:after="0" w:line="240" w:lineRule="auto"/>
        <w:jc w:val="both"/>
        <w:rPr>
          <w:del w:id="291" w:author="Davis, Claire (IFPRI)" w:date="2025-04-01T22:10:00Z" w16du:dateUtc="2025-04-02T02:10:00Z"/>
        </w:rPr>
      </w:pPr>
      <w:del w:id="292" w:author="Davis, Claire (IFPRI)" w:date="2025-04-01T22:10:00Z" w16du:dateUtc="2025-04-02T02:10:00Z">
        <w:r w:rsidRPr="007022D5" w:rsidDel="006467DC">
          <w:delText xml:space="preserve">More information about the value chain development approach can be found </w:delText>
        </w:r>
        <w:r w:rsidRPr="007022D5" w:rsidDel="006467DC">
          <w:fldChar w:fldCharType="begin"/>
        </w:r>
      </w:del>
      <w:ins w:id="293" w:author="De Falcis, Eleonora (Alliance Bioversity-CIAT)" w:date="2025-03-28T10:59:00Z" w16du:dateUtc="2025-03-28T09:59:00Z">
        <w:del w:id="294" w:author="Davis, Claire (IFPRI)" w:date="2025-04-01T22:10:00Z" w16du:dateUtc="2025-04-02T02:10:00Z">
          <w:r w:rsidRPr="007022D5" w:rsidDel="006467DC">
            <w:delInstrText>HYPERLINK "https://storage.googleapis.com/cgiarorg/2025/02/NATURE-Value-Chains-Report-2022-2024.pdf"</w:delInstrText>
          </w:r>
        </w:del>
      </w:ins>
      <w:del w:id="295" w:author="Davis, Claire (IFPRI)" w:date="2025-04-01T22:10:00Z" w16du:dateUtc="2025-04-02T02:10:00Z">
        <w:r w:rsidRPr="007022D5" w:rsidDel="006467DC">
          <w:fldChar w:fldCharType="separate"/>
        </w:r>
        <w:r w:rsidRPr="007022D5" w:rsidDel="006467DC">
          <w:rPr>
            <w:rStyle w:val="Hyperlink"/>
          </w:rPr>
          <w:delText>here</w:delText>
        </w:r>
      </w:del>
      <w:del w:id="296" w:author="Davis, Claire (IFPRI)" w:date="2025-04-01T21:37:00Z" w16du:dateUtc="2025-04-02T01:37:00Z">
        <w:r w:rsidRPr="007022D5" w:rsidDel="00337D3A">
          <w:rPr>
            <w:rStyle w:val="Hyperlink"/>
          </w:rPr>
          <w:delText>.</w:delText>
        </w:r>
      </w:del>
      <w:del w:id="297" w:author="Davis, Claire (IFPRI)" w:date="2025-04-01T22:10:00Z" w16du:dateUtc="2025-04-02T02:10:00Z">
        <w:r w:rsidRPr="007022D5" w:rsidDel="006467DC">
          <w:fldChar w:fldCharType="end"/>
        </w:r>
        <w:r w:rsidRPr="007022D5" w:rsidDel="006467DC">
          <w:delText>.</w:delText>
        </w:r>
      </w:del>
    </w:p>
    <w:p w14:paraId="76271B00" w14:textId="77777777" w:rsidR="002E027F" w:rsidRPr="007022D5" w:rsidRDefault="002E027F" w:rsidP="002E027F">
      <w:pPr>
        <w:spacing w:after="0" w:line="240" w:lineRule="auto"/>
        <w:jc w:val="both"/>
        <w:rPr>
          <w:b/>
          <w:bCs/>
        </w:rPr>
      </w:pPr>
    </w:p>
    <w:p w14:paraId="5543B68D" w14:textId="4CA8D647" w:rsidR="002E027F" w:rsidRPr="007022D5" w:rsidDel="004D2549" w:rsidRDefault="002E027F" w:rsidP="002E027F">
      <w:pPr>
        <w:spacing w:after="0" w:line="240" w:lineRule="auto"/>
        <w:jc w:val="both"/>
        <w:rPr>
          <w:del w:id="298" w:author="Davis, Claire (IFPRI)" w:date="2025-04-01T21:59:00Z" w16du:dateUtc="2025-04-02T01:59:00Z"/>
        </w:rPr>
      </w:pPr>
      <w:del w:id="299" w:author="Davis, Claire (IFPRI)" w:date="2025-04-01T21:59:00Z" w16du:dateUtc="2025-04-02T01:59:00Z">
        <w:r w:rsidRPr="007022D5" w:rsidDel="004D2549">
          <w:rPr>
            <w:b/>
            <w:bCs/>
          </w:rPr>
          <w:delText>Country-</w:delText>
        </w:r>
      </w:del>
      <w:del w:id="300" w:author="Davis, Claire (IFPRI)" w:date="2025-04-01T21:38:00Z" w16du:dateUtc="2025-04-02T01:38:00Z">
        <w:r w:rsidRPr="007022D5" w:rsidDel="00337D3A">
          <w:rPr>
            <w:b/>
            <w:bCs/>
          </w:rPr>
          <w:delText>S</w:delText>
        </w:r>
      </w:del>
      <w:del w:id="301" w:author="Davis, Claire (IFPRI)" w:date="2025-04-01T21:59:00Z" w16du:dateUtc="2025-04-02T01:59:00Z">
        <w:r w:rsidRPr="007022D5" w:rsidDel="004D2549">
          <w:rPr>
            <w:b/>
            <w:bCs/>
          </w:rPr>
          <w:delText xml:space="preserve">pecific </w:delText>
        </w:r>
      </w:del>
      <w:del w:id="302" w:author="Davis, Claire (IFPRI)" w:date="2025-04-01T21:37:00Z" w16du:dateUtc="2025-04-02T01:37:00Z">
        <w:r w:rsidRPr="007022D5" w:rsidDel="00337D3A">
          <w:rPr>
            <w:b/>
            <w:bCs/>
          </w:rPr>
          <w:delText>A</w:delText>
        </w:r>
      </w:del>
      <w:del w:id="303" w:author="Davis, Claire (IFPRI)" w:date="2025-04-01T21:59:00Z" w16du:dateUtc="2025-04-02T01:59:00Z">
        <w:r w:rsidRPr="007022D5" w:rsidDel="004D2549">
          <w:rPr>
            <w:b/>
            <w:bCs/>
          </w:rPr>
          <w:delText>chievements:</w:delText>
        </w:r>
      </w:del>
    </w:p>
    <w:p w14:paraId="21BF1A43" w14:textId="62AB3936" w:rsidR="002E027F" w:rsidRPr="007022D5" w:rsidDel="004D2549" w:rsidRDefault="002E027F" w:rsidP="002E027F">
      <w:pPr>
        <w:numPr>
          <w:ilvl w:val="0"/>
          <w:numId w:val="21"/>
        </w:numPr>
        <w:spacing w:after="0" w:line="240" w:lineRule="auto"/>
        <w:jc w:val="both"/>
        <w:rPr>
          <w:del w:id="304" w:author="Davis, Claire (IFPRI)" w:date="2025-04-01T21:59:00Z" w16du:dateUtc="2025-04-02T01:59:00Z"/>
        </w:rPr>
      </w:pPr>
      <w:del w:id="305" w:author="Davis, Claire (IFPRI)" w:date="2025-04-01T20:45:00Z" w16du:dateUtc="2025-04-02T00:45:00Z">
        <w:r w:rsidRPr="007022D5" w:rsidDel="007A1BC6">
          <w:rPr>
            <w:b/>
            <w:bCs/>
          </w:rPr>
          <w:delText>Vietnam</w:delText>
        </w:r>
      </w:del>
      <w:del w:id="306" w:author="Davis, Claire (IFPRI)" w:date="2025-04-01T21:59:00Z" w16du:dateUtc="2025-04-02T01:59:00Z">
        <w:r w:rsidRPr="007022D5" w:rsidDel="004D2549">
          <w:rPr>
            <w:b/>
            <w:bCs/>
          </w:rPr>
          <w:delText>:</w:delText>
        </w:r>
        <w:r w:rsidRPr="007022D5" w:rsidDel="004D2549">
          <w:delText xml:space="preserve"> </w:delText>
        </w:r>
      </w:del>
      <w:del w:id="307" w:author="Davis, Claire (IFPRI)" w:date="2025-04-01T21:55:00Z" w16du:dateUtc="2025-04-02T01:55:00Z">
        <w:r w:rsidRPr="007022D5" w:rsidDel="00F323FD">
          <w:delText>Soil degradation was addressed through sustainable agricultural practices and landscape restoration efforts.</w:delText>
        </w:r>
      </w:del>
    </w:p>
    <w:p w14:paraId="3B5F4A6A" w14:textId="525A028C" w:rsidR="002E027F" w:rsidRPr="007022D5" w:rsidDel="004D2549" w:rsidRDefault="002E027F" w:rsidP="002E027F">
      <w:pPr>
        <w:numPr>
          <w:ilvl w:val="0"/>
          <w:numId w:val="21"/>
        </w:numPr>
        <w:spacing w:after="0" w:line="240" w:lineRule="auto"/>
        <w:jc w:val="both"/>
        <w:rPr>
          <w:del w:id="308" w:author="Davis, Claire (IFPRI)" w:date="2025-04-01T21:59:00Z" w16du:dateUtc="2025-04-02T01:59:00Z"/>
        </w:rPr>
      </w:pPr>
      <w:del w:id="309" w:author="Davis, Claire (IFPRI)" w:date="2025-04-01T21:59:00Z" w16du:dateUtc="2025-04-02T01:59:00Z">
        <w:r w:rsidRPr="007022D5" w:rsidDel="004D2549">
          <w:rPr>
            <w:b/>
            <w:bCs/>
          </w:rPr>
          <w:delText>Kenya:</w:delText>
        </w:r>
        <w:r w:rsidRPr="007022D5" w:rsidDel="004D2549">
          <w:delText xml:space="preserve"> A </w:delText>
        </w:r>
        <w:r w:rsidRPr="007022D5" w:rsidDel="004D2549">
          <w:fldChar w:fldCharType="begin"/>
        </w:r>
        <w:r w:rsidRPr="007022D5" w:rsidDel="004D2549">
          <w:delInstrText>HYPERLINK "https://alliancebioversityciat.org/stories/tree-tech-growing-more-resilient-future"</w:delInstrText>
        </w:r>
        <w:r w:rsidRPr="007022D5" w:rsidDel="004D2549">
          <w:fldChar w:fldCharType="separate"/>
        </w:r>
        <w:r w:rsidRPr="007022D5" w:rsidDel="004D2549">
          <w:rPr>
            <w:rStyle w:val="Hyperlink"/>
          </w:rPr>
          <w:delText>digital app was introduced</w:delText>
        </w:r>
        <w:r w:rsidRPr="007022D5" w:rsidDel="004D2549">
          <w:fldChar w:fldCharType="end"/>
        </w:r>
        <w:r w:rsidRPr="007022D5" w:rsidDel="004D2549">
          <w:delText xml:space="preserve"> to guide farmers in native-tree reforestation, with financial incentives tied to successful tree establishment.</w:delText>
        </w:r>
      </w:del>
    </w:p>
    <w:p w14:paraId="51B6A8B0" w14:textId="3769375E" w:rsidR="002E027F" w:rsidRPr="007022D5" w:rsidDel="004D2549" w:rsidRDefault="002E027F" w:rsidP="002E027F">
      <w:pPr>
        <w:numPr>
          <w:ilvl w:val="0"/>
          <w:numId w:val="21"/>
        </w:numPr>
        <w:spacing w:after="0" w:line="240" w:lineRule="auto"/>
        <w:jc w:val="both"/>
        <w:rPr>
          <w:del w:id="310" w:author="Davis, Claire (IFPRI)" w:date="2025-04-01T21:59:00Z" w16du:dateUtc="2025-04-02T01:59:00Z"/>
        </w:rPr>
      </w:pPr>
      <w:del w:id="311" w:author="Davis, Claire (IFPRI)" w:date="2025-04-01T21:59:00Z" w16du:dateUtc="2025-04-02T01:59:00Z">
        <w:r w:rsidRPr="007022D5" w:rsidDel="004D2549">
          <w:rPr>
            <w:b/>
            <w:bCs/>
          </w:rPr>
          <w:delText>India:</w:delText>
        </w:r>
        <w:r w:rsidRPr="007022D5" w:rsidDel="004D2549">
          <w:delText xml:space="preserve"> Integrated watershed management systems were implemented, linking water conservation with ecosystem restoration.</w:delText>
        </w:r>
      </w:del>
    </w:p>
    <w:p w14:paraId="67723C28" w14:textId="6067BE26" w:rsidR="002E027F" w:rsidRPr="007022D5" w:rsidDel="004D2549" w:rsidRDefault="002E027F" w:rsidP="002E027F">
      <w:pPr>
        <w:numPr>
          <w:ilvl w:val="0"/>
          <w:numId w:val="21"/>
        </w:numPr>
        <w:spacing w:after="0" w:line="240" w:lineRule="auto"/>
        <w:jc w:val="both"/>
        <w:rPr>
          <w:del w:id="312" w:author="Davis, Claire (IFPRI)" w:date="2025-04-01T21:59:00Z" w16du:dateUtc="2025-04-02T01:59:00Z"/>
        </w:rPr>
      </w:pPr>
      <w:del w:id="313" w:author="Davis, Claire (IFPRI)" w:date="2025-04-01T21:59:00Z" w16du:dateUtc="2025-04-02T01:59:00Z">
        <w:r w:rsidRPr="007022D5" w:rsidDel="004D2549">
          <w:rPr>
            <w:b/>
            <w:bCs/>
          </w:rPr>
          <w:delText>Colombia:</w:delText>
        </w:r>
        <w:r w:rsidRPr="007022D5" w:rsidDel="004D2549">
          <w:delText xml:space="preserve"> A shift to nature-positive farming contributed to restoring degraded landscapes and improving soil health.</w:delText>
        </w:r>
      </w:del>
    </w:p>
    <w:p w14:paraId="247AAAAB" w14:textId="5CF9C3DF" w:rsidR="002E027F" w:rsidRPr="007022D5" w:rsidDel="004D2549" w:rsidRDefault="002E027F" w:rsidP="000D22A6">
      <w:pPr>
        <w:numPr>
          <w:ilvl w:val="0"/>
          <w:numId w:val="21"/>
        </w:numPr>
        <w:spacing w:after="0" w:line="240" w:lineRule="auto"/>
        <w:jc w:val="both"/>
        <w:rPr>
          <w:del w:id="314" w:author="Davis, Claire (IFPRI)" w:date="2025-04-01T21:59:00Z" w16du:dateUtc="2025-04-02T01:59:00Z"/>
        </w:rPr>
      </w:pPr>
      <w:del w:id="315" w:author="Davis, Claire (IFPRI)" w:date="2025-04-01T21:59:00Z" w16du:dateUtc="2025-04-02T01:59:00Z">
        <w:r w:rsidRPr="004D2549" w:rsidDel="004D2549">
          <w:rPr>
            <w:b/>
            <w:bCs/>
          </w:rPr>
          <w:delText>Burkina Faso:</w:delText>
        </w:r>
        <w:r w:rsidRPr="007022D5" w:rsidDel="004D2549">
          <w:delText xml:space="preserve"> </w:delText>
        </w:r>
      </w:del>
      <w:del w:id="316" w:author="Davis, Claire (IFPRI)" w:date="2025-04-01T21:58:00Z" w16du:dateUtc="2025-04-02T01:58:00Z">
        <w:r w:rsidRPr="007022D5" w:rsidDel="004D2549">
          <w:delText xml:space="preserve">Collaboration to implement new frameworks for restoring agricultural landscapes, including among </w:delText>
        </w:r>
        <w:r w:rsidRPr="007022D5" w:rsidDel="004D2549">
          <w:fldChar w:fldCharType="begin"/>
        </w:r>
        <w:r w:rsidRPr="007022D5" w:rsidDel="004D2549">
          <w:delInstrText>HYPERLINK "https://www.cgiar.org/news-events/news/571768-autosave-v1/" \h</w:delInstrText>
        </w:r>
        <w:r w:rsidRPr="007022D5" w:rsidDel="004D2549">
          <w:fldChar w:fldCharType="separate"/>
        </w:r>
        <w:r w:rsidRPr="007022D5" w:rsidDel="004D2549">
          <w:rPr>
            <w:rStyle w:val="Hyperlink"/>
          </w:rPr>
          <w:delText>women’s group</w:delText>
        </w:r>
        <w:r w:rsidRPr="007022D5" w:rsidDel="004D2549">
          <w:fldChar w:fldCharType="end"/>
        </w:r>
        <w:r w:rsidRPr="007022D5" w:rsidDel="004D2549">
          <w:delText xml:space="preserve"> for better market access and </w:delText>
        </w:r>
        <w:r w:rsidRPr="007022D5" w:rsidDel="004D2549">
          <w:fldChar w:fldCharType="begin"/>
        </w:r>
        <w:r w:rsidRPr="007022D5" w:rsidDel="004D2549">
          <w:delInstrText>HYPERLINK "https://hdl.handle.net/10568/152237"</w:delInstrText>
        </w:r>
        <w:r w:rsidRPr="007022D5" w:rsidDel="004D2549">
          <w:fldChar w:fldCharType="separate"/>
        </w:r>
        <w:r w:rsidRPr="007022D5" w:rsidDel="004D2549">
          <w:rPr>
            <w:rStyle w:val="Hyperlink"/>
          </w:rPr>
          <w:delText>schools</w:delText>
        </w:r>
        <w:r w:rsidRPr="007022D5" w:rsidDel="004D2549">
          <w:fldChar w:fldCharType="end"/>
        </w:r>
      </w:del>
    </w:p>
    <w:p w14:paraId="46B18A68" w14:textId="3D3F9CF3" w:rsidR="002E027F" w:rsidDel="004D2549" w:rsidRDefault="002E027F" w:rsidP="004D2549">
      <w:pPr>
        <w:spacing w:after="0" w:line="240" w:lineRule="auto"/>
        <w:jc w:val="both"/>
        <w:rPr>
          <w:del w:id="317" w:author="Davis, Claire (IFPRI)" w:date="2025-04-01T21:59:00Z" w16du:dateUtc="2025-04-02T01:59:00Z"/>
        </w:rPr>
      </w:pPr>
    </w:p>
    <w:p w14:paraId="401864E8" w14:textId="0C2B4FF7" w:rsidR="00CC6348" w:rsidRPr="007022D5" w:rsidDel="000A4993" w:rsidRDefault="00CC6348" w:rsidP="00CC6348">
      <w:pPr>
        <w:spacing w:after="0" w:line="240" w:lineRule="auto"/>
        <w:jc w:val="both"/>
        <w:rPr>
          <w:del w:id="318" w:author="Davis, Claire (IFPRI)" w:date="2025-04-01T22:01:00Z" w16du:dateUtc="2025-04-02T02:01:00Z"/>
        </w:rPr>
      </w:pPr>
      <w:del w:id="319" w:author="Davis, Claire (IFPRI)" w:date="2025-04-01T22:01:00Z" w16du:dateUtc="2025-04-02T02:01:00Z">
        <w:r w:rsidRPr="007022D5" w:rsidDel="000A4993">
          <w:rPr>
            <w:b/>
            <w:bCs/>
          </w:rPr>
          <w:delText>Country-</w:delText>
        </w:r>
      </w:del>
      <w:del w:id="320" w:author="Davis, Claire (IFPRI)" w:date="2025-04-01T21:38:00Z" w16du:dateUtc="2025-04-02T01:38:00Z">
        <w:r w:rsidRPr="007022D5" w:rsidDel="00337D3A">
          <w:rPr>
            <w:b/>
            <w:bCs/>
          </w:rPr>
          <w:delText>S</w:delText>
        </w:r>
      </w:del>
      <w:del w:id="321" w:author="Davis, Claire (IFPRI)" w:date="2025-04-01T22:01:00Z" w16du:dateUtc="2025-04-02T02:01:00Z">
        <w:r w:rsidRPr="007022D5" w:rsidDel="000A4993">
          <w:rPr>
            <w:b/>
            <w:bCs/>
          </w:rPr>
          <w:delText xml:space="preserve">pecific </w:delText>
        </w:r>
      </w:del>
      <w:del w:id="322" w:author="Davis, Claire (IFPRI)" w:date="2025-04-01T21:38:00Z" w16du:dateUtc="2025-04-02T01:38:00Z">
        <w:r w:rsidRPr="007022D5" w:rsidDel="00337D3A">
          <w:rPr>
            <w:b/>
            <w:bCs/>
          </w:rPr>
          <w:delText>A</w:delText>
        </w:r>
      </w:del>
      <w:del w:id="323" w:author="Davis, Claire (IFPRI)" w:date="2025-04-01T22:01:00Z" w16du:dateUtc="2025-04-02T02:01:00Z">
        <w:r w:rsidRPr="007022D5" w:rsidDel="000A4993">
          <w:rPr>
            <w:b/>
            <w:bCs/>
          </w:rPr>
          <w:delText>chievements</w:delText>
        </w:r>
        <w:r w:rsidDel="000A4993">
          <w:rPr>
            <w:b/>
            <w:bCs/>
          </w:rPr>
          <w:delText xml:space="preserve"> (WP4)</w:delText>
        </w:r>
      </w:del>
    </w:p>
    <w:p w14:paraId="02E3FD37" w14:textId="66476627" w:rsidR="00CC6348" w:rsidRPr="007022D5" w:rsidDel="000A4993" w:rsidRDefault="00CC6348" w:rsidP="00CC6348">
      <w:pPr>
        <w:numPr>
          <w:ilvl w:val="0"/>
          <w:numId w:val="23"/>
        </w:numPr>
        <w:spacing w:after="0" w:line="240" w:lineRule="auto"/>
        <w:jc w:val="both"/>
        <w:rPr>
          <w:del w:id="324" w:author="Davis, Claire (IFPRI)" w:date="2025-04-01T22:01:00Z" w16du:dateUtc="2025-04-02T02:01:00Z"/>
        </w:rPr>
      </w:pPr>
      <w:del w:id="325" w:author="Davis, Claire (IFPRI)" w:date="2025-04-01T20:45:00Z" w16du:dateUtc="2025-04-02T00:45:00Z">
        <w:r w:rsidRPr="007022D5" w:rsidDel="007A1BC6">
          <w:rPr>
            <w:b/>
            <w:bCs/>
          </w:rPr>
          <w:delText>Vietnam</w:delText>
        </w:r>
      </w:del>
      <w:del w:id="326" w:author="Davis, Claire (IFPRI)" w:date="2025-04-01T22:01:00Z" w16du:dateUtc="2025-04-02T02:01:00Z">
        <w:r w:rsidRPr="007022D5" w:rsidDel="000A4993">
          <w:rPr>
            <w:b/>
            <w:bCs/>
          </w:rPr>
          <w:delText>:</w:delText>
        </w:r>
        <w:r w:rsidRPr="007022D5" w:rsidDel="000A4993">
          <w:delText xml:space="preserve"> </w:delText>
        </w:r>
      </w:del>
      <w:del w:id="327" w:author="Davis, Claire (IFPRI)" w:date="2025-04-01T21:59:00Z" w16du:dateUtc="2025-04-02T01:59:00Z">
        <w:r w:rsidRPr="007022D5" w:rsidDel="004D2549">
          <w:delText xml:space="preserve">NATURE+ supported </w:delText>
        </w:r>
        <w:r w:rsidRPr="007022D5" w:rsidDel="004D2549">
          <w:rPr>
            <w:b/>
            <w:bCs/>
          </w:rPr>
          <w:delText>c</w:delText>
        </w:r>
        <w:r w:rsidRPr="007022D5" w:rsidDel="004D2549">
          <w:delText xml:space="preserve">ircular bioeconomy practices, promoting the sustainable use of agricultural waste. In particular, training program on circular economy models for the coffee and rice value chains. </w:delText>
        </w:r>
        <w:r w:rsidRPr="007022D5" w:rsidDel="004D2549">
          <w:fldChar w:fldCharType="begin"/>
        </w:r>
        <w:r w:rsidRPr="007022D5" w:rsidDel="004D2549">
          <w:delInstrText>HYPERLINK "https://www.undp.org/vietnam/press-releases/joint-initiative-upgrade-agricultural-circular-businesses-viet-nam" \h</w:delInstrText>
        </w:r>
        <w:r w:rsidRPr="007022D5" w:rsidDel="004D2549">
          <w:fldChar w:fldCharType="separate"/>
        </w:r>
        <w:r w:rsidRPr="007022D5" w:rsidDel="004D2549">
          <w:rPr>
            <w:rStyle w:val="Hyperlink"/>
          </w:rPr>
          <w:delText>An MoU with UNDP</w:delText>
        </w:r>
        <w:r w:rsidRPr="007022D5" w:rsidDel="004D2549">
          <w:fldChar w:fldCharType="end"/>
        </w:r>
        <w:r w:rsidRPr="007022D5" w:rsidDel="004D2549">
          <w:delText xml:space="preserve"> has been signed so that N+ is integrated nationally in circular economy. </w:delText>
        </w:r>
      </w:del>
    </w:p>
    <w:p w14:paraId="7F75CDCA" w14:textId="16C619CE" w:rsidR="00CC6348" w:rsidRPr="007022D5" w:rsidDel="000A4993" w:rsidRDefault="00CC6348" w:rsidP="00CC6348">
      <w:pPr>
        <w:numPr>
          <w:ilvl w:val="0"/>
          <w:numId w:val="23"/>
        </w:numPr>
        <w:spacing w:after="0" w:line="240" w:lineRule="auto"/>
        <w:jc w:val="both"/>
        <w:rPr>
          <w:del w:id="328" w:author="Davis, Claire (IFPRI)" w:date="2025-04-01T22:01:00Z" w16du:dateUtc="2025-04-02T02:01:00Z"/>
        </w:rPr>
      </w:pPr>
      <w:del w:id="329" w:author="Davis, Claire (IFPRI)" w:date="2025-04-01T22:01:00Z" w16du:dateUtc="2025-04-02T02:01:00Z">
        <w:r w:rsidRPr="007022D5" w:rsidDel="000A4993">
          <w:rPr>
            <w:b/>
            <w:bCs/>
          </w:rPr>
          <w:delText>Kenya:</w:delText>
        </w:r>
        <w:r w:rsidRPr="007022D5" w:rsidDel="000A4993">
          <w:delText xml:space="preserve"> </w:delText>
        </w:r>
      </w:del>
      <w:del w:id="330" w:author="Davis, Claire (IFPRI)" w:date="2025-04-01T21:59:00Z" w16du:dateUtc="2025-04-02T01:59:00Z">
        <w:r w:rsidRPr="007022D5" w:rsidDel="00F0730E">
          <w:delText xml:space="preserve">The </w:delText>
        </w:r>
      </w:del>
      <w:ins w:id="331" w:author="De Falcis, Eleonora (Alliance Bioversity-CIAT)" w:date="2025-03-28T11:53:00Z" w16du:dateUtc="2025-03-28T10:53:00Z">
        <w:del w:id="332" w:author="Davis, Claire (IFPRI)" w:date="2025-04-01T21:59:00Z" w16du:dateUtc="2025-04-02T01:59:00Z">
          <w:r w:rsidRPr="007022D5" w:rsidDel="00F0730E">
            <w:fldChar w:fldCharType="begin"/>
          </w:r>
          <w:r w:rsidRPr="007022D5" w:rsidDel="00F0730E">
            <w:delInstrText>HYPERLINK "https://myfarmtrees.org/"</w:delInstrText>
          </w:r>
          <w:r w:rsidRPr="007022D5" w:rsidDel="00F0730E">
            <w:fldChar w:fldCharType="separate"/>
          </w:r>
        </w:del>
      </w:ins>
      <w:del w:id="333" w:author="Davis, Claire (IFPRI)" w:date="2025-04-01T21:59:00Z" w16du:dateUtc="2025-04-02T01:59:00Z">
        <w:r w:rsidRPr="007022D5" w:rsidDel="00F0730E">
          <w:rPr>
            <w:rStyle w:val="Hyperlink"/>
          </w:rPr>
          <w:delText>MyFarmTrees</w:delText>
        </w:r>
      </w:del>
      <w:ins w:id="334" w:author="De Falcis, Eleonora (Alliance Bioversity-CIAT)" w:date="2025-03-28T11:53:00Z" w16du:dateUtc="2025-03-28T10:53:00Z">
        <w:del w:id="335" w:author="Davis, Claire (IFPRI)" w:date="2025-04-01T21:59:00Z" w16du:dateUtc="2025-04-02T01:59:00Z">
          <w:r w:rsidRPr="007022D5" w:rsidDel="00F0730E">
            <w:fldChar w:fldCharType="end"/>
          </w:r>
        </w:del>
      </w:ins>
      <w:del w:id="336" w:author="Davis, Claire (IFPRI)" w:date="2025-04-01T21:59:00Z" w16du:dateUtc="2025-04-02T01:59:00Z">
        <w:r w:rsidRPr="007022D5" w:rsidDel="00F0730E">
          <w:delText xml:space="preserve"> forest restoration app expanded to integrate circular bioeconomy principles, encouraging farmers to adopt sustainable practices. In addition, the </w:delText>
        </w:r>
      </w:del>
      <w:del w:id="337" w:author="Davis, Claire (IFPRI)" w:date="2025-04-01T20:36:00Z" w16du:dateUtc="2025-04-02T00:36:00Z">
        <w:r w:rsidRPr="007022D5" w:rsidDel="00AB1BB1">
          <w:delText>i</w:delText>
        </w:r>
      </w:del>
      <w:del w:id="338" w:author="Davis, Claire (IFPRI)" w:date="2025-04-01T21:59:00Z" w16du:dateUtc="2025-04-02T01:59:00Z">
        <w:r w:rsidRPr="007022D5" w:rsidDel="00F0730E">
          <w:delText xml:space="preserve">nitiative aaccelerated circular innovations by convening </w:delText>
        </w:r>
        <w:r w:rsidRPr="007022D5" w:rsidDel="00F0730E">
          <w:fldChar w:fldCharType="begin"/>
        </w:r>
        <w:r w:rsidRPr="007022D5" w:rsidDel="00F0730E">
          <w:delInstrText>HYPERLINK "https://www.cgiar.org/research/publication/agritech4kenya-innovation-challenge-2024-bootcamp-highlight"</w:delInstrText>
        </w:r>
        <w:r w:rsidRPr="007022D5" w:rsidDel="00F0730E">
          <w:fldChar w:fldCharType="separate"/>
        </w:r>
        <w:r w:rsidRPr="007022D5" w:rsidDel="00F0730E">
          <w:rPr>
            <w:rStyle w:val="Hyperlink"/>
          </w:rPr>
          <w:delText>country-wide networks of circular bioeconomy</w:delText>
        </w:r>
        <w:r w:rsidRPr="007022D5" w:rsidDel="00F0730E">
          <w:fldChar w:fldCharType="end"/>
        </w:r>
        <w:r w:rsidRPr="007022D5" w:rsidDel="00F0730E">
          <w:delText xml:space="preserve"> entrepreneurs for capacity-building, innovation challenges and increasing collaboration with government entities tasked with increasing sustainable economic activity. </w:delText>
        </w:r>
      </w:del>
    </w:p>
    <w:p w14:paraId="6564C208" w14:textId="71631C5E" w:rsidR="00CC6348" w:rsidRPr="007022D5" w:rsidDel="000A4993" w:rsidRDefault="00CC6348" w:rsidP="00CC6348">
      <w:pPr>
        <w:numPr>
          <w:ilvl w:val="0"/>
          <w:numId w:val="23"/>
        </w:numPr>
        <w:spacing w:after="0" w:line="240" w:lineRule="auto"/>
        <w:jc w:val="both"/>
        <w:rPr>
          <w:del w:id="339" w:author="Davis, Claire (IFPRI)" w:date="2025-04-01T22:01:00Z" w16du:dateUtc="2025-04-02T02:01:00Z"/>
        </w:rPr>
      </w:pPr>
      <w:del w:id="340" w:author="Davis, Claire (IFPRI)" w:date="2025-04-01T22:01:00Z" w16du:dateUtc="2025-04-02T02:01:00Z">
        <w:r w:rsidRPr="007022D5" w:rsidDel="000A4993">
          <w:rPr>
            <w:b/>
            <w:bCs/>
          </w:rPr>
          <w:delText>India:</w:delText>
        </w:r>
        <w:r w:rsidRPr="007022D5" w:rsidDel="000A4993">
          <w:delText xml:space="preserve"> </w:delText>
        </w:r>
      </w:del>
      <w:del w:id="341" w:author="Davis, Claire (IFPRI)" w:date="2025-04-01T22:00:00Z" w16du:dateUtc="2025-04-02T02:00:00Z">
        <w:r w:rsidRPr="007022D5" w:rsidDel="00F0730E">
          <w:fldChar w:fldCharType="begin"/>
        </w:r>
        <w:r w:rsidRPr="007022D5" w:rsidDel="00F0730E">
          <w:delInstrText>HYPERLINK "https://www.cgiar.org/news-events/news/nature-launches-circular-bioeconomy-hub-in-india-to-inspire-innovate-and-integrate-nature-positive-businesses/"</w:delInstrText>
        </w:r>
        <w:r w:rsidRPr="007022D5" w:rsidDel="00F0730E">
          <w:fldChar w:fldCharType="separate"/>
        </w:r>
        <w:r w:rsidRPr="007022D5" w:rsidDel="00F0730E">
          <w:rPr>
            <w:rStyle w:val="Hyperlink"/>
          </w:rPr>
          <w:delText>A national hub for circular bioeconomy was launched</w:delText>
        </w:r>
        <w:r w:rsidRPr="007022D5" w:rsidDel="00F0730E">
          <w:fldChar w:fldCharType="end"/>
        </w:r>
        <w:r w:rsidRPr="007022D5" w:rsidDel="00F0730E">
          <w:delText>, combining traditional knowledge with modern sustainability science.</w:delText>
        </w:r>
      </w:del>
    </w:p>
    <w:p w14:paraId="6574A337" w14:textId="30A62AB6" w:rsidR="00CC6348" w:rsidRPr="007022D5" w:rsidDel="000A4993" w:rsidRDefault="00CC6348" w:rsidP="00CC6348">
      <w:pPr>
        <w:numPr>
          <w:ilvl w:val="0"/>
          <w:numId w:val="23"/>
        </w:numPr>
        <w:spacing w:after="0" w:line="240" w:lineRule="auto"/>
        <w:jc w:val="both"/>
        <w:rPr>
          <w:del w:id="342" w:author="Davis, Claire (IFPRI)" w:date="2025-04-01T22:01:00Z" w16du:dateUtc="2025-04-02T02:01:00Z"/>
        </w:rPr>
      </w:pPr>
      <w:del w:id="343" w:author="Davis, Claire (IFPRI)" w:date="2025-04-01T22:01:00Z" w16du:dateUtc="2025-04-02T02:01:00Z">
        <w:r w:rsidRPr="007022D5" w:rsidDel="000A4993">
          <w:rPr>
            <w:b/>
            <w:bCs/>
          </w:rPr>
          <w:delText>Colombia:</w:delText>
        </w:r>
        <w:r w:rsidRPr="007022D5" w:rsidDel="000A4993">
          <w:delText xml:space="preserve"> </w:delText>
        </w:r>
      </w:del>
      <w:del w:id="344" w:author="Davis, Claire (IFPRI)" w:date="2025-04-01T22:00:00Z" w16du:dateUtc="2025-04-02T02:00:00Z">
        <w:r w:rsidRPr="007022D5" w:rsidDel="00546E90">
          <w:delText xml:space="preserve">Nature-positive startup incubators helped scale up sustainable business models in the </w:delText>
        </w:r>
        <w:r w:rsidRPr="007022D5" w:rsidDel="00546E90">
          <w:fldChar w:fldCharType="begin"/>
        </w:r>
        <w:r w:rsidRPr="007022D5" w:rsidDel="00546E90">
          <w:delInstrText>HYPERLINK "https://www.cgiar.org/news-events/news/cgiar-initiative-nature-unites-circular-economy-entrepreneurs-in-colombia/" \h</w:delInstrText>
        </w:r>
        <w:r w:rsidRPr="007022D5" w:rsidDel="00546E90">
          <w:fldChar w:fldCharType="separate"/>
        </w:r>
        <w:r w:rsidRPr="007022D5" w:rsidDel="00546E90">
          <w:rPr>
            <w:rStyle w:val="Hyperlink"/>
          </w:rPr>
          <w:delText>bioeconomy</w:delText>
        </w:r>
        <w:r w:rsidRPr="007022D5" w:rsidDel="00546E90">
          <w:fldChar w:fldCharType="end"/>
        </w:r>
        <w:r w:rsidRPr="007022D5" w:rsidDel="00546E90">
          <w:delText xml:space="preserve"> sector and convened a country-wide </w:delText>
        </w:r>
        <w:r w:rsidRPr="007022D5" w:rsidDel="00546E90">
          <w:fldChar w:fldCharType="begin"/>
        </w:r>
        <w:r w:rsidRPr="007022D5" w:rsidDel="00546E90">
          <w:delInstrText>HYPERLINK "https://agritechchallenge.org/projects/circulareconomy-4colombia" \h</w:delInstrText>
        </w:r>
        <w:r w:rsidRPr="007022D5" w:rsidDel="00546E90">
          <w:fldChar w:fldCharType="separate"/>
        </w:r>
        <w:r w:rsidRPr="007022D5" w:rsidDel="00546E90">
          <w:rPr>
            <w:rStyle w:val="Hyperlink"/>
          </w:rPr>
          <w:delText>innovation challenge</w:delText>
        </w:r>
        <w:r w:rsidRPr="007022D5" w:rsidDel="00546E90">
          <w:fldChar w:fldCharType="end"/>
        </w:r>
        <w:r w:rsidRPr="007022D5" w:rsidDel="00546E90">
          <w:delText xml:space="preserve"> .</w:delText>
        </w:r>
      </w:del>
    </w:p>
    <w:p w14:paraId="46A66DEA" w14:textId="5588C088" w:rsidR="00CC6348" w:rsidRPr="007022D5" w:rsidDel="000A4993" w:rsidRDefault="00CC6348" w:rsidP="000D22A6">
      <w:pPr>
        <w:numPr>
          <w:ilvl w:val="0"/>
          <w:numId w:val="23"/>
        </w:numPr>
        <w:spacing w:after="0" w:line="240" w:lineRule="auto"/>
        <w:jc w:val="both"/>
        <w:rPr>
          <w:del w:id="345" w:author="Davis, Claire (IFPRI)" w:date="2025-04-01T22:01:00Z" w16du:dateUtc="2025-04-02T02:01:00Z"/>
        </w:rPr>
      </w:pPr>
      <w:del w:id="346" w:author="Davis, Claire (IFPRI)" w:date="2025-04-01T22:01:00Z" w16du:dateUtc="2025-04-02T02:01:00Z">
        <w:r w:rsidRPr="000A4993" w:rsidDel="000A4993">
          <w:rPr>
            <w:b/>
            <w:bCs/>
          </w:rPr>
          <w:delText>Burkina Faso:</w:delText>
        </w:r>
        <w:r w:rsidRPr="007022D5" w:rsidDel="000A4993">
          <w:delText xml:space="preserve">  </w:delText>
        </w:r>
      </w:del>
      <w:del w:id="347" w:author="Davis, Claire (IFPRI)" w:date="2025-04-01T22:00:00Z" w16du:dateUtc="2025-04-02T02:00:00Z">
        <w:r w:rsidRPr="007022D5" w:rsidDel="00546E90">
          <w:delText>Capacity building on CBE practices such as biofertilizer and biochar production;  waste-to-energy solutions.</w:delText>
        </w:r>
      </w:del>
    </w:p>
    <w:p w14:paraId="79D38A4A" w14:textId="727CB4AF" w:rsidR="00CC6348" w:rsidRPr="007022D5" w:rsidDel="00563B29" w:rsidRDefault="00CC6348">
      <w:pPr>
        <w:spacing w:after="0" w:line="240" w:lineRule="auto"/>
        <w:ind w:left="720"/>
        <w:jc w:val="both"/>
        <w:rPr>
          <w:del w:id="348" w:author="Davis, Claire (IFPRI)" w:date="2025-04-01T22:03:00Z" w16du:dateUtc="2025-04-02T02:03:00Z"/>
        </w:rPr>
        <w:pPrChange w:id="349" w:author="Davis, Claire (IFPRI)" w:date="2025-04-01T22:01:00Z" w16du:dateUtc="2025-04-02T02:01:00Z">
          <w:pPr>
            <w:spacing w:after="0" w:line="240" w:lineRule="auto"/>
            <w:jc w:val="both"/>
          </w:pPr>
        </w:pPrChange>
      </w:pPr>
    </w:p>
    <w:p w14:paraId="0E96DC4C" w14:textId="0DF7A5C6" w:rsidR="00CC6348" w:rsidRPr="007022D5" w:rsidDel="004A11A3" w:rsidRDefault="00CC6348">
      <w:pPr>
        <w:spacing w:after="0" w:line="240" w:lineRule="auto"/>
        <w:jc w:val="both"/>
        <w:rPr>
          <w:del w:id="350" w:author="Davis, Claire (IFPRI)" w:date="2025-04-01T21:53:00Z" w16du:dateUtc="2025-04-02T01:53:00Z"/>
        </w:rPr>
        <w:pPrChange w:id="351" w:author="Davis, Claire (IFPRI)" w:date="2025-04-01T21:53:00Z" w16du:dateUtc="2025-04-02T01:53:00Z">
          <w:pPr>
            <w:numPr>
              <w:numId w:val="17"/>
            </w:numPr>
            <w:tabs>
              <w:tab w:val="num" w:pos="720"/>
            </w:tabs>
            <w:spacing w:after="0" w:line="240" w:lineRule="auto"/>
            <w:ind w:left="720" w:hanging="360"/>
            <w:jc w:val="both"/>
          </w:pPr>
        </w:pPrChange>
      </w:pPr>
    </w:p>
    <w:p w14:paraId="2DEAE771" w14:textId="6D3D9B4B" w:rsidR="00CC6348" w:rsidRPr="007022D5" w:rsidDel="00563B29" w:rsidRDefault="00CC6348" w:rsidP="00CC6348">
      <w:pPr>
        <w:spacing w:after="0" w:line="240" w:lineRule="auto"/>
        <w:jc w:val="both"/>
        <w:rPr>
          <w:del w:id="352" w:author="Davis, Claire (IFPRI)" w:date="2025-04-01T22:03:00Z" w16du:dateUtc="2025-04-02T02:03:00Z"/>
        </w:rPr>
      </w:pPr>
      <w:del w:id="353" w:author="Davis, Claire (IFPRI)" w:date="2025-04-01T22:03:00Z" w16du:dateUtc="2025-04-02T02:03:00Z">
        <w:r w:rsidDel="00563B29">
          <w:rPr>
            <w:b/>
            <w:bCs/>
          </w:rPr>
          <w:delText xml:space="preserve">WP5: </w:delText>
        </w:r>
        <w:r w:rsidRPr="007022D5" w:rsidDel="00563B29">
          <w:rPr>
            <w:b/>
            <w:bCs/>
          </w:rPr>
          <w:delText>Country-</w:delText>
        </w:r>
      </w:del>
      <w:del w:id="354" w:author="Davis, Claire (IFPRI)" w:date="2025-04-01T21:38:00Z" w16du:dateUtc="2025-04-02T01:38:00Z">
        <w:r w:rsidRPr="007022D5" w:rsidDel="00080D5A">
          <w:rPr>
            <w:b/>
            <w:bCs/>
          </w:rPr>
          <w:delText>S</w:delText>
        </w:r>
      </w:del>
      <w:del w:id="355" w:author="Davis, Claire (IFPRI)" w:date="2025-04-01T22:03:00Z" w16du:dateUtc="2025-04-02T02:03:00Z">
        <w:r w:rsidRPr="007022D5" w:rsidDel="00563B29">
          <w:rPr>
            <w:b/>
            <w:bCs/>
          </w:rPr>
          <w:delText xml:space="preserve">pecific </w:delText>
        </w:r>
      </w:del>
      <w:del w:id="356" w:author="Davis, Claire (IFPRI)" w:date="2025-04-01T21:38:00Z" w16du:dateUtc="2025-04-02T01:38:00Z">
        <w:r w:rsidRPr="007022D5" w:rsidDel="00337D3A">
          <w:rPr>
            <w:b/>
            <w:bCs/>
          </w:rPr>
          <w:delText>A</w:delText>
        </w:r>
      </w:del>
      <w:del w:id="357" w:author="Davis, Claire (IFPRI)" w:date="2025-04-01T22:03:00Z" w16du:dateUtc="2025-04-02T02:03:00Z">
        <w:r w:rsidRPr="007022D5" w:rsidDel="00563B29">
          <w:rPr>
            <w:b/>
            <w:bCs/>
          </w:rPr>
          <w:delText>chievements:</w:delText>
        </w:r>
      </w:del>
    </w:p>
    <w:p w14:paraId="27BD9373" w14:textId="2AD9BAE2" w:rsidR="00CC6348" w:rsidRPr="007022D5" w:rsidDel="00F323FD" w:rsidRDefault="00CC6348" w:rsidP="00CC6348">
      <w:pPr>
        <w:numPr>
          <w:ilvl w:val="0"/>
          <w:numId w:val="25"/>
        </w:numPr>
        <w:spacing w:after="0" w:line="240" w:lineRule="auto"/>
        <w:jc w:val="both"/>
        <w:rPr>
          <w:del w:id="358" w:author="Davis, Claire (IFPRI)" w:date="2025-04-01T21:56:00Z" w16du:dateUtc="2025-04-02T01:56:00Z"/>
        </w:rPr>
      </w:pPr>
      <w:del w:id="359" w:author="Davis, Claire (IFPRI)" w:date="2025-04-01T20:45:00Z" w16du:dateUtc="2025-04-02T00:45:00Z">
        <w:r w:rsidRPr="007022D5" w:rsidDel="007A1BC6">
          <w:rPr>
            <w:b/>
            <w:bCs/>
          </w:rPr>
          <w:delText>Vietnam</w:delText>
        </w:r>
      </w:del>
      <w:del w:id="360" w:author="Davis, Claire (IFPRI)" w:date="2025-04-01T21:56:00Z" w16du:dateUtc="2025-04-02T01:56:00Z">
        <w:r w:rsidRPr="007022D5" w:rsidDel="00F323FD">
          <w:rPr>
            <w:b/>
            <w:bCs/>
          </w:rPr>
          <w:delText>:</w:delText>
        </w:r>
        <w:r w:rsidRPr="007022D5" w:rsidDel="00F323FD">
          <w:delText xml:space="preserve"> </w:delText>
        </w:r>
        <w:r w:rsidRPr="007022D5" w:rsidDel="00F323FD">
          <w:fldChar w:fldCharType="begin"/>
        </w:r>
        <w:r w:rsidRPr="007022D5" w:rsidDel="00F323FD">
          <w:delInstrText>HYPERLINK "https://hdl.handle.net/10568/163385"</w:delInstrText>
        </w:r>
        <w:r w:rsidRPr="007022D5" w:rsidDel="00F323FD">
          <w:fldChar w:fldCharType="separate"/>
        </w:r>
        <w:r w:rsidRPr="007022D5" w:rsidDel="00F323FD">
          <w:rPr>
            <w:rStyle w:val="Hyperlink"/>
          </w:rPr>
          <w:delText>Research on the true cost of food production</w:delText>
        </w:r>
        <w:r w:rsidRPr="007022D5" w:rsidDel="00F323FD">
          <w:fldChar w:fldCharType="end"/>
        </w:r>
        <w:r w:rsidRPr="007022D5" w:rsidDel="00F323FD">
          <w:delText xml:space="preserve"> provided valuable insights into sustainability trade-offs.</w:delText>
        </w:r>
      </w:del>
    </w:p>
    <w:p w14:paraId="2ECE5B80" w14:textId="432D1ED3" w:rsidR="00CC6348" w:rsidRPr="007022D5" w:rsidDel="00563B29" w:rsidRDefault="00CC6348" w:rsidP="00CC6348">
      <w:pPr>
        <w:numPr>
          <w:ilvl w:val="0"/>
          <w:numId w:val="25"/>
        </w:numPr>
        <w:spacing w:after="0" w:line="240" w:lineRule="auto"/>
        <w:jc w:val="both"/>
        <w:rPr>
          <w:del w:id="361" w:author="Davis, Claire (IFPRI)" w:date="2025-04-01T22:03:00Z" w16du:dateUtc="2025-04-02T02:03:00Z"/>
        </w:rPr>
      </w:pPr>
      <w:del w:id="362" w:author="Davis, Claire (IFPRI)" w:date="2025-04-01T22:03:00Z" w16du:dateUtc="2025-04-02T02:03:00Z">
        <w:r w:rsidRPr="007022D5" w:rsidDel="00563B29">
          <w:rPr>
            <w:b/>
            <w:bCs/>
          </w:rPr>
          <w:delText>Kenya:</w:delText>
        </w:r>
        <w:r w:rsidRPr="007022D5" w:rsidDel="00563B29">
          <w:delText xml:space="preserve"> </w:delText>
        </w:r>
      </w:del>
      <w:del w:id="363" w:author="Davis, Claire (IFPRI)" w:date="2025-04-01T22:02:00Z" w16du:dateUtc="2025-04-02T02:02:00Z">
        <w:r w:rsidRPr="007022D5" w:rsidDel="004C3B8C">
          <w:delText xml:space="preserve">Community engagement was enhanced through games-based research, facilitating knowledge exchange and adoption of nature-positive practices. </w:delText>
        </w:r>
        <w:r w:rsidRPr="007022D5" w:rsidDel="004C3B8C">
          <w:fldChar w:fldCharType="begin"/>
        </w:r>
        <w:r w:rsidRPr="007022D5" w:rsidDel="004C3B8C">
          <w:delInstrText>HYPERLINK "https://hdl.handle.net/10568/152074" \h</w:delInstrText>
        </w:r>
        <w:r w:rsidRPr="007022D5" w:rsidDel="004C3B8C">
          <w:fldChar w:fldCharType="separate"/>
        </w:r>
        <w:r w:rsidRPr="007022D5" w:rsidDel="004C3B8C">
          <w:rPr>
            <w:rStyle w:val="Hyperlink"/>
          </w:rPr>
          <w:delText>The true cost of food was assessed in Kenya.</w:delText>
        </w:r>
        <w:r w:rsidRPr="007022D5" w:rsidDel="004C3B8C">
          <w:fldChar w:fldCharType="end"/>
        </w:r>
        <w:r w:rsidRPr="007022D5" w:rsidDel="004C3B8C">
          <w:delText xml:space="preserve"> </w:delText>
        </w:r>
      </w:del>
    </w:p>
    <w:p w14:paraId="3D99043C" w14:textId="04F7F015" w:rsidR="00CC6348" w:rsidRPr="007022D5" w:rsidDel="00563B29" w:rsidRDefault="00CC6348" w:rsidP="00CC6348">
      <w:pPr>
        <w:numPr>
          <w:ilvl w:val="0"/>
          <w:numId w:val="25"/>
        </w:numPr>
        <w:spacing w:after="0" w:line="240" w:lineRule="auto"/>
        <w:jc w:val="both"/>
        <w:rPr>
          <w:del w:id="364" w:author="Davis, Claire (IFPRI)" w:date="2025-04-01T22:03:00Z" w16du:dateUtc="2025-04-02T02:03:00Z"/>
        </w:rPr>
      </w:pPr>
      <w:del w:id="365" w:author="Davis, Claire (IFPRI)" w:date="2025-04-01T22:03:00Z" w16du:dateUtc="2025-04-02T02:03:00Z">
        <w:r w:rsidRPr="007022D5" w:rsidDel="00563B29">
          <w:rPr>
            <w:b/>
            <w:bCs/>
          </w:rPr>
          <w:delText>India:</w:delText>
        </w:r>
        <w:r w:rsidRPr="007022D5" w:rsidDel="00563B29">
          <w:delText xml:space="preserve"> </w:delText>
        </w:r>
      </w:del>
      <w:del w:id="366" w:author="Davis, Claire (IFPRI)" w:date="2025-04-01T22:01:00Z" w16du:dateUtc="2025-04-02T02:01:00Z">
        <w:r w:rsidRPr="007022D5" w:rsidDel="000A4993">
          <w:delText>Gender-specific studies informed strategies to improve the adoption of sustainable farming practices by women farmers.</w:delText>
        </w:r>
      </w:del>
    </w:p>
    <w:p w14:paraId="32443742" w14:textId="187B009B" w:rsidR="00CC6348" w:rsidRPr="007022D5" w:rsidDel="00563B29" w:rsidRDefault="00CC6348" w:rsidP="00CC6348">
      <w:pPr>
        <w:numPr>
          <w:ilvl w:val="0"/>
          <w:numId w:val="25"/>
        </w:numPr>
        <w:spacing w:after="0" w:line="240" w:lineRule="auto"/>
        <w:jc w:val="both"/>
        <w:rPr>
          <w:del w:id="367" w:author="Davis, Claire (IFPRI)" w:date="2025-04-01T22:03:00Z" w16du:dateUtc="2025-04-02T02:03:00Z"/>
        </w:rPr>
      </w:pPr>
      <w:del w:id="368" w:author="Davis, Claire (IFPRI)" w:date="2025-04-01T22:03:00Z" w16du:dateUtc="2025-04-02T02:03:00Z">
        <w:r w:rsidRPr="007022D5" w:rsidDel="00563B29">
          <w:rPr>
            <w:b/>
            <w:bCs/>
          </w:rPr>
          <w:delText>Colombia:</w:delText>
        </w:r>
        <w:r w:rsidRPr="007022D5" w:rsidDel="00563B29">
          <w:delText xml:space="preserve"> </w:delText>
        </w:r>
      </w:del>
      <w:del w:id="369" w:author="Davis, Claire (IFPRI)" w:date="2025-04-01T22:01:00Z" w16du:dateUtc="2025-04-02T02:01:00Z">
        <w:r w:rsidRPr="007022D5" w:rsidDel="000A4993">
          <w:delText>Multi</w:delText>
        </w:r>
      </w:del>
      <w:del w:id="370" w:author="Davis, Claire (IFPRI)" w:date="2025-04-01T20:27:00Z" w16du:dateUtc="2025-04-02T00:27:00Z">
        <w:r w:rsidRPr="007022D5" w:rsidDel="00B10E49">
          <w:delText>-</w:delText>
        </w:r>
      </w:del>
      <w:del w:id="371" w:author="Davis, Claire (IFPRI)" w:date="2025-04-01T22:01:00Z" w16du:dateUtc="2025-04-02T02:01:00Z">
        <w:r w:rsidRPr="007022D5" w:rsidDel="000A4993">
          <w:delText>stakeholder dialogues influenced policy decisions related to nature-positive agriculture.</w:delText>
        </w:r>
      </w:del>
    </w:p>
    <w:p w14:paraId="7E08A10F" w14:textId="4ADEFA87" w:rsidR="00CC6348" w:rsidRPr="007022D5" w:rsidDel="00563B29" w:rsidRDefault="00CC6348" w:rsidP="000D22A6">
      <w:pPr>
        <w:numPr>
          <w:ilvl w:val="0"/>
          <w:numId w:val="25"/>
        </w:numPr>
        <w:spacing w:after="0" w:line="240" w:lineRule="auto"/>
        <w:jc w:val="both"/>
        <w:rPr>
          <w:del w:id="372" w:author="Davis, Claire (IFPRI)" w:date="2025-04-01T22:03:00Z" w16du:dateUtc="2025-04-02T02:03:00Z"/>
        </w:rPr>
      </w:pPr>
      <w:del w:id="373" w:author="Davis, Claire (IFPRI)" w:date="2025-04-01T22:03:00Z" w16du:dateUtc="2025-04-02T02:03:00Z">
        <w:r w:rsidRPr="00563B29" w:rsidDel="00563B29">
          <w:rPr>
            <w:b/>
            <w:bCs/>
          </w:rPr>
          <w:delText>Burkina Faso:</w:delText>
        </w:r>
        <w:r w:rsidRPr="007022D5" w:rsidDel="00563B29">
          <w:delText xml:space="preserve"> </w:delText>
        </w:r>
      </w:del>
      <w:del w:id="374" w:author="Davis, Claire (IFPRI)" w:date="2025-04-01T22:01:00Z" w16du:dateUtc="2025-04-02T02:01:00Z">
        <w:r w:rsidRPr="007022D5" w:rsidDel="000A4993">
          <w:delText>Community-based approaches improved local governance frameworks for sustainability efforts.</w:delText>
        </w:r>
      </w:del>
    </w:p>
    <w:p w14:paraId="61BE32BE" w14:textId="71A8D454" w:rsidR="007B7A75" w:rsidRPr="007022D5" w:rsidDel="00563B29" w:rsidRDefault="007B7A75">
      <w:pPr>
        <w:numPr>
          <w:ilvl w:val="0"/>
          <w:numId w:val="25"/>
        </w:numPr>
        <w:spacing w:after="0" w:line="240" w:lineRule="auto"/>
        <w:jc w:val="both"/>
        <w:rPr>
          <w:del w:id="375" w:author="Davis, Claire (IFPRI)" w:date="2025-04-01T22:03:00Z" w16du:dateUtc="2025-04-02T02:03:00Z"/>
        </w:rPr>
        <w:pPrChange w:id="376" w:author="Davis, Claire (IFPRI)" w:date="2025-04-01T22:03:00Z" w16du:dateUtc="2025-04-02T02:03:00Z">
          <w:pPr>
            <w:spacing w:after="0" w:line="240" w:lineRule="auto"/>
            <w:jc w:val="both"/>
          </w:pPr>
        </w:pPrChange>
      </w:pPr>
    </w:p>
    <w:p w14:paraId="58AD96F0" w14:textId="09E4A6E0" w:rsidR="007B7A75" w:rsidRPr="007022D5" w:rsidDel="00563B29" w:rsidRDefault="007B7A75" w:rsidP="007B7A75">
      <w:pPr>
        <w:spacing w:after="0" w:line="240" w:lineRule="auto"/>
        <w:jc w:val="both"/>
        <w:rPr>
          <w:del w:id="377" w:author="Davis, Claire (IFPRI)" w:date="2025-04-01T22:03:00Z" w16du:dateUtc="2025-04-02T02:03:00Z"/>
          <w:b/>
          <w:bCs/>
        </w:rPr>
      </w:pPr>
    </w:p>
    <w:p w14:paraId="16844EF4" w14:textId="39A6ECA9" w:rsidR="007B7A75" w:rsidRPr="007022D5" w:rsidRDefault="007B7A75" w:rsidP="007B7A75">
      <w:pPr>
        <w:spacing w:after="0" w:line="240" w:lineRule="auto"/>
        <w:jc w:val="both"/>
      </w:pPr>
      <w:r w:rsidRPr="007022D5">
        <w:rPr>
          <w:b/>
          <w:bCs/>
        </w:rPr>
        <w:t>2024 Highlights</w:t>
      </w:r>
    </w:p>
    <w:p w14:paraId="6CD5B157" w14:textId="77777777" w:rsidR="007B7A75" w:rsidRPr="007022D5" w:rsidRDefault="007B7A75" w:rsidP="007B7A75">
      <w:pPr>
        <w:spacing w:after="0" w:line="240" w:lineRule="auto"/>
        <w:jc w:val="both"/>
      </w:pPr>
    </w:p>
    <w:p w14:paraId="5D015A7A" w14:textId="72AA8CBE" w:rsidR="007B7A75" w:rsidRDefault="007B7A75" w:rsidP="007B7A75">
      <w:pPr>
        <w:spacing w:after="0" w:line="240" w:lineRule="auto"/>
        <w:jc w:val="both"/>
      </w:pPr>
      <w:r w:rsidRPr="007022D5">
        <w:t xml:space="preserve">In 2024, WP1 made notable progress toward its </w:t>
      </w:r>
      <w:ins w:id="378" w:author="Davis, Claire (IFPRI)" w:date="2025-04-01T20:39:00Z" w16du:dateUtc="2025-04-02T00:39:00Z">
        <w:r>
          <w:t>t</w:t>
        </w:r>
      </w:ins>
      <w:del w:id="379" w:author="Davis, Claire (IFPRI)" w:date="2025-04-01T20:39:00Z" w16du:dateUtc="2025-04-02T00:39:00Z">
        <w:r w:rsidRPr="007022D5" w:rsidDel="00637F85">
          <w:delText>T</w:delText>
        </w:r>
      </w:del>
      <w:r w:rsidRPr="007022D5">
        <w:t xml:space="preserve">heory of </w:t>
      </w:r>
      <w:ins w:id="380" w:author="Davis, Claire (IFPRI)" w:date="2025-04-01T20:39:00Z" w16du:dateUtc="2025-04-02T00:39:00Z">
        <w:r>
          <w:t>c</w:t>
        </w:r>
      </w:ins>
      <w:del w:id="381" w:author="Davis, Claire (IFPRI)" w:date="2025-04-01T20:39:00Z" w16du:dateUtc="2025-04-02T00:39:00Z">
        <w:r w:rsidRPr="007022D5" w:rsidDel="00637F85">
          <w:delText>C</w:delText>
        </w:r>
      </w:del>
      <w:r w:rsidRPr="007022D5">
        <w:t xml:space="preserve">hange by strengthening traditional and community seed banks across multiple regions, ensuring the continued conservation and use of agrobiodiversity. The Initiative also advanced the development and enhancement of digital platforms that promote biodiversity in agriculture, including </w:t>
      </w:r>
      <w:hyperlink r:id="rId45" w:tgtFrame="_new" w:history="1">
        <w:r w:rsidRPr="007022D5">
          <w:rPr>
            <w:rStyle w:val="Hyperlink"/>
          </w:rPr>
          <w:t>Wikipapa</w:t>
        </w:r>
      </w:hyperlink>
      <w:r w:rsidRPr="007022D5">
        <w:t xml:space="preserve">, </w:t>
      </w:r>
      <w:hyperlink r:id="rId46" w:tgtFrame="_new" w:history="1">
        <w:r w:rsidRPr="007022D5">
          <w:rPr>
            <w:rStyle w:val="Hyperlink"/>
          </w:rPr>
          <w:t>RIKIYU-Agrobio</w:t>
        </w:r>
      </w:hyperlink>
      <w:r w:rsidRPr="007022D5">
        <w:t xml:space="preserve">, </w:t>
      </w:r>
      <w:hyperlink r:id="rId47" w:tgtFrame="_new" w:history="1">
        <w:r w:rsidRPr="007022D5">
          <w:rPr>
            <w:rStyle w:val="Hyperlink"/>
          </w:rPr>
          <w:t>EncontrAR</w:t>
        </w:r>
      </w:hyperlink>
      <w:r w:rsidRPr="007022D5">
        <w:t xml:space="preserve">, and </w:t>
      </w:r>
      <w:hyperlink r:id="rId48" w:tgtFrame="_new" w:history="1">
        <w:r w:rsidRPr="007022D5">
          <w:rPr>
            <w:rStyle w:val="Hyperlink"/>
          </w:rPr>
          <w:t>VarScout</w:t>
        </w:r>
      </w:hyperlink>
      <w:r w:rsidRPr="007022D5">
        <w:t>. These tools have expanded access to information and facilitated decision-making for farmers and researchers alike. Additionally, WP1 successfully enhanced the integration of neglected and underutilized species (NUS) into food systems, further diversifying diets and strengthening resilience across implementation sites.</w:t>
      </w:r>
    </w:p>
    <w:p w14:paraId="44F960AD" w14:textId="77777777" w:rsidR="002E027F" w:rsidRDefault="002E027F" w:rsidP="007B7A75">
      <w:pPr>
        <w:spacing w:after="0" w:line="240" w:lineRule="auto"/>
        <w:jc w:val="both"/>
      </w:pPr>
    </w:p>
    <w:p w14:paraId="4B1D5F67" w14:textId="4C471A26" w:rsidR="002E027F" w:rsidRPr="007022D5" w:rsidDel="002C49E7" w:rsidRDefault="002E027F" w:rsidP="002E027F">
      <w:pPr>
        <w:spacing w:after="0" w:line="240" w:lineRule="auto"/>
        <w:jc w:val="both"/>
        <w:rPr>
          <w:del w:id="382" w:author="Davis, Claire (IFPRI)" w:date="2025-04-01T22:09:00Z" w16du:dateUtc="2025-04-02T02:09:00Z"/>
          <w:b/>
          <w:bCs/>
        </w:rPr>
      </w:pPr>
      <w:del w:id="383" w:author="Davis, Claire (IFPRI)" w:date="2025-04-01T22:09:00Z" w16du:dateUtc="2025-04-02T02:09:00Z">
        <w:r w:rsidRPr="007022D5" w:rsidDel="002C49E7">
          <w:rPr>
            <w:b/>
            <w:bCs/>
          </w:rPr>
          <w:delText>2024 Highlights:</w:delText>
        </w:r>
      </w:del>
    </w:p>
    <w:p w14:paraId="40E1C3CA" w14:textId="191B4133" w:rsidR="002E027F" w:rsidRPr="007022D5" w:rsidDel="002C49E7" w:rsidRDefault="002E027F" w:rsidP="002E027F">
      <w:pPr>
        <w:spacing w:after="0" w:line="240" w:lineRule="auto"/>
        <w:jc w:val="both"/>
        <w:rPr>
          <w:del w:id="384" w:author="Davis, Claire (IFPRI)" w:date="2025-04-01T22:09:00Z" w16du:dateUtc="2025-04-02T02:09:00Z"/>
          <w:b/>
          <w:bCs/>
        </w:rPr>
      </w:pPr>
    </w:p>
    <w:p w14:paraId="30210043" w14:textId="77777777" w:rsidR="002E027F" w:rsidRPr="007022D5" w:rsidRDefault="002E027F" w:rsidP="002E027F">
      <w:pPr>
        <w:spacing w:after="0" w:line="240" w:lineRule="auto"/>
        <w:jc w:val="both"/>
        <w:rPr>
          <w:b/>
          <w:bCs/>
        </w:rPr>
      </w:pPr>
      <w:r w:rsidRPr="007022D5">
        <w:t xml:space="preserve">In 2024, WP2 contributed significantly to its </w:t>
      </w:r>
      <w:del w:id="385" w:author="Davis, Claire (IFPRI)" w:date="2025-04-01T20:39:00Z" w16du:dateUtc="2025-04-02T00:39:00Z">
        <w:r w:rsidRPr="007022D5" w:rsidDel="00637F85">
          <w:delText>T</w:delText>
        </w:r>
      </w:del>
      <w:ins w:id="386" w:author="Davis, Claire (IFPRI)" w:date="2025-04-01T20:39:00Z" w16du:dateUtc="2025-04-02T00:39:00Z">
        <w:r>
          <w:t>t</w:t>
        </w:r>
      </w:ins>
      <w:r w:rsidRPr="007022D5">
        <w:t xml:space="preserve">heory of </w:t>
      </w:r>
      <w:ins w:id="387" w:author="Davis, Claire (IFPRI)" w:date="2025-04-01T20:39:00Z" w16du:dateUtc="2025-04-02T00:39:00Z">
        <w:r>
          <w:t>c</w:t>
        </w:r>
      </w:ins>
      <w:del w:id="388" w:author="Davis, Claire (IFPRI)" w:date="2025-04-01T20:39:00Z" w16du:dateUtc="2025-04-02T00:39:00Z">
        <w:r w:rsidRPr="007022D5" w:rsidDel="00637F85">
          <w:delText>C</w:delText>
        </w:r>
      </w:del>
      <w:r w:rsidRPr="007022D5">
        <w:t>hange by improving food and nutrition security through sustainable crop diversification and expanded access to diverse planting materials via community seed banks. The Initiative also strengthened market access for biodiversity-friendly products, helping farmers link nature-positive practices with economic opportunities. At the same time, WP2 enhanced farmer-led innovation, supporting locally adapted solutions that promote resilient, nature-positive agriculture across diverse contexts.</w:t>
      </w:r>
    </w:p>
    <w:p w14:paraId="676225AE" w14:textId="77777777" w:rsidR="002E027F" w:rsidRDefault="002E027F" w:rsidP="007B7A75">
      <w:pPr>
        <w:spacing w:after="0" w:line="240" w:lineRule="auto"/>
        <w:jc w:val="both"/>
      </w:pPr>
    </w:p>
    <w:p w14:paraId="3710D792" w14:textId="1079F6D9" w:rsidR="00CC6348" w:rsidDel="002C49E7" w:rsidRDefault="00CC6348" w:rsidP="007B7A75">
      <w:pPr>
        <w:spacing w:after="0" w:line="240" w:lineRule="auto"/>
        <w:jc w:val="both"/>
        <w:rPr>
          <w:del w:id="389" w:author="Davis, Claire (IFPRI)" w:date="2025-04-01T22:09:00Z" w16du:dateUtc="2025-04-02T02:09:00Z"/>
        </w:rPr>
      </w:pPr>
    </w:p>
    <w:p w14:paraId="1B4713A8" w14:textId="36109C8B" w:rsidR="0073628A" w:rsidRPr="007022D5" w:rsidDel="002C49E7" w:rsidRDefault="0073628A" w:rsidP="0073628A">
      <w:pPr>
        <w:spacing w:after="0" w:line="240" w:lineRule="auto"/>
        <w:jc w:val="both"/>
        <w:rPr>
          <w:del w:id="390" w:author="Davis, Claire (IFPRI)" w:date="2025-04-01T22:09:00Z" w16du:dateUtc="2025-04-02T02:09:00Z"/>
        </w:rPr>
      </w:pPr>
      <w:del w:id="391" w:author="Davis, Claire (IFPRI)" w:date="2025-04-01T22:09:00Z" w16du:dateUtc="2025-04-02T02:09:00Z">
        <w:r w:rsidRPr="007022D5" w:rsidDel="002C49E7">
          <w:rPr>
            <w:b/>
            <w:bCs/>
          </w:rPr>
          <w:delText>2024 Highlights:</w:delText>
        </w:r>
      </w:del>
    </w:p>
    <w:p w14:paraId="10C9CFFA" w14:textId="77777777" w:rsidR="0073628A" w:rsidRPr="007022D5" w:rsidRDefault="0073628A" w:rsidP="0073628A">
      <w:pPr>
        <w:spacing w:after="0" w:line="240" w:lineRule="auto"/>
        <w:jc w:val="both"/>
      </w:pPr>
      <w:r w:rsidRPr="007022D5">
        <w:t>In 2024, WP3 successfully implemented digital tools for reforestation, enabling more effective planning and monitoring of restoration activities. The Initiative expanded integrated watershed management systems, improving landscape functionality and resilience. Community-led restoration efforts also gained momentum, with strengthened local engagement driving sustainable practices across degraded landscapes.</w:t>
      </w:r>
    </w:p>
    <w:p w14:paraId="41CBBAFA" w14:textId="63D5B5DE" w:rsidR="0073628A" w:rsidDel="002C49E7" w:rsidRDefault="0073628A" w:rsidP="007B7A75">
      <w:pPr>
        <w:spacing w:after="0" w:line="240" w:lineRule="auto"/>
        <w:jc w:val="both"/>
        <w:rPr>
          <w:del w:id="392" w:author="Davis, Claire (IFPRI)" w:date="2025-04-01T22:09:00Z" w16du:dateUtc="2025-04-02T02:09:00Z"/>
        </w:rPr>
      </w:pPr>
    </w:p>
    <w:p w14:paraId="77FB69C2" w14:textId="0A4A32DC" w:rsidR="00CC6348" w:rsidRPr="007022D5" w:rsidDel="002C49E7" w:rsidRDefault="00CC6348" w:rsidP="00CC6348">
      <w:pPr>
        <w:spacing w:after="0" w:line="240" w:lineRule="auto"/>
        <w:jc w:val="both"/>
        <w:rPr>
          <w:del w:id="393" w:author="Davis, Claire (IFPRI)" w:date="2025-04-01T22:09:00Z" w16du:dateUtc="2025-04-02T02:09:00Z"/>
        </w:rPr>
      </w:pPr>
      <w:del w:id="394" w:author="Davis, Claire (IFPRI)" w:date="2025-04-01T22:09:00Z" w16du:dateUtc="2025-04-02T02:09:00Z">
        <w:r w:rsidRPr="007022D5" w:rsidDel="002C49E7">
          <w:rPr>
            <w:b/>
            <w:bCs/>
          </w:rPr>
          <w:delText>2024 Highlights:</w:delText>
        </w:r>
      </w:del>
    </w:p>
    <w:p w14:paraId="4AFA96D1" w14:textId="77777777" w:rsidR="002C49E7" w:rsidRDefault="002C49E7" w:rsidP="00CC6348">
      <w:pPr>
        <w:spacing w:after="0" w:line="240" w:lineRule="auto"/>
        <w:jc w:val="both"/>
        <w:rPr>
          <w:ins w:id="395" w:author="Davis, Claire (IFPRI)" w:date="2025-04-01T22:09:00Z" w16du:dateUtc="2025-04-02T02:09:00Z"/>
        </w:rPr>
      </w:pPr>
    </w:p>
    <w:p w14:paraId="03153B34" w14:textId="5DF2E9A7" w:rsidR="00CC6348" w:rsidRPr="007022D5" w:rsidRDefault="00CC6348" w:rsidP="00CC6348">
      <w:pPr>
        <w:spacing w:after="0" w:line="240" w:lineRule="auto"/>
        <w:jc w:val="both"/>
      </w:pPr>
      <w:r w:rsidRPr="007022D5">
        <w:t>In 2024, WP4 accelerated progress on circular bioeconomy goals by expanding bioeconomy hubs and startup incubators that support innovation and entrepreneurship. The Initiative worked with stakeholders to integrate circular bioeconomy principles into national sustainability frameworks, reinforcing long-term policy alignment. At the community level, participation in waste-to-resource initiatives grew stronger, demonstrating increased local ownership of nature-positive, circular solutions.</w:t>
      </w:r>
    </w:p>
    <w:p w14:paraId="04DE2338" w14:textId="77777777" w:rsidR="00CC6348" w:rsidRPr="007022D5" w:rsidRDefault="00CC6348" w:rsidP="007B7A75">
      <w:pPr>
        <w:spacing w:after="0" w:line="240" w:lineRule="auto"/>
        <w:jc w:val="both"/>
      </w:pPr>
    </w:p>
    <w:p w14:paraId="5E07A708" w14:textId="36AC1448" w:rsidR="007B7A75" w:rsidDel="002C49E7" w:rsidRDefault="007B7A75" w:rsidP="00405297">
      <w:pPr>
        <w:spacing w:after="0" w:line="240" w:lineRule="auto"/>
        <w:jc w:val="both"/>
        <w:rPr>
          <w:del w:id="396" w:author="Davis, Claire (IFPRI)" w:date="2025-04-01T22:10:00Z" w16du:dateUtc="2025-04-02T02:10:00Z"/>
        </w:rPr>
      </w:pPr>
    </w:p>
    <w:p w14:paraId="34B5D8A1" w14:textId="57318673" w:rsidR="00CC6348" w:rsidRPr="007022D5" w:rsidDel="002C49E7" w:rsidRDefault="00CC6348" w:rsidP="00CC6348">
      <w:pPr>
        <w:spacing w:after="0" w:line="240" w:lineRule="auto"/>
        <w:jc w:val="both"/>
        <w:rPr>
          <w:del w:id="397" w:author="Davis, Claire (IFPRI)" w:date="2025-04-01T22:10:00Z" w16du:dateUtc="2025-04-02T02:10:00Z"/>
        </w:rPr>
      </w:pPr>
      <w:del w:id="398" w:author="Davis, Claire (IFPRI)" w:date="2025-04-01T22:10:00Z" w16du:dateUtc="2025-04-02T02:10:00Z">
        <w:r w:rsidRPr="007022D5" w:rsidDel="002C49E7">
          <w:rPr>
            <w:b/>
            <w:bCs/>
          </w:rPr>
          <w:delText>2024 Highlights:</w:delText>
        </w:r>
      </w:del>
    </w:p>
    <w:p w14:paraId="3F447540" w14:textId="77777777" w:rsidR="00CC6348" w:rsidRDefault="00CC6348" w:rsidP="00CC6348">
      <w:pPr>
        <w:spacing w:after="0" w:line="240" w:lineRule="auto"/>
        <w:jc w:val="both"/>
      </w:pPr>
      <w:r w:rsidRPr="007022D5">
        <w:t>In 2024, WP5 deepened its policy and engagement work by generating true cost accounting data that informed policymakers about the real costs of food, enabling the design of more sustainable, equitable, and health-focused food systems. The Initiative also saw wider adoption of participatory learning tools, which strengthened knowledge-sharing and collective problem-solving among stakeholders. In parallel, it enhanced gender-responsive approaches, ensuring that nature-positive agriculture reflects and supports the needs and contributions of women and other marginalized groups.</w:t>
      </w:r>
    </w:p>
    <w:p w14:paraId="169A59A8" w14:textId="77777777" w:rsidR="00CC6348" w:rsidRPr="007022D5" w:rsidRDefault="00CC6348" w:rsidP="00405297">
      <w:pPr>
        <w:spacing w:after="0" w:line="240" w:lineRule="auto"/>
        <w:jc w:val="both"/>
      </w:pPr>
    </w:p>
    <w:p w14:paraId="527CD882" w14:textId="0A1FF3AB" w:rsidR="22EC7CD1" w:rsidRPr="007022D5" w:rsidDel="002C49E7" w:rsidRDefault="22EC7CD1" w:rsidP="22EC7CD1">
      <w:pPr>
        <w:spacing w:after="0" w:line="240" w:lineRule="auto"/>
        <w:jc w:val="both"/>
        <w:rPr>
          <w:del w:id="399" w:author="Davis, Claire (IFPRI)" w:date="2025-04-01T22:10:00Z" w16du:dateUtc="2025-04-02T02:10:00Z"/>
          <w:b/>
          <w:bCs/>
        </w:rPr>
      </w:pPr>
    </w:p>
    <w:p w14:paraId="4C4F05D6" w14:textId="77777777" w:rsidR="00080D5A" w:rsidRDefault="4A0310BA" w:rsidP="54A2C1E2">
      <w:pPr>
        <w:spacing w:after="0" w:line="240" w:lineRule="auto"/>
        <w:jc w:val="both"/>
        <w:rPr>
          <w:b/>
          <w:bCs/>
        </w:rPr>
      </w:pPr>
      <w:r w:rsidRPr="007022D5">
        <w:rPr>
          <w:b/>
          <w:bCs/>
        </w:rPr>
        <w:t xml:space="preserve">Progress </w:t>
      </w:r>
      <w:ins w:id="400" w:author="Davis, Claire (IFPRI)" w:date="2025-04-01T21:38:00Z" w16du:dateUtc="2025-04-02T01:38:00Z">
        <w:r w:rsidR="00080D5A">
          <w:rPr>
            <w:b/>
            <w:bCs/>
          </w:rPr>
          <w:t>r</w:t>
        </w:r>
      </w:ins>
      <w:del w:id="401" w:author="Davis, Claire (IFPRI)" w:date="2025-04-01T21:38:00Z" w16du:dateUtc="2025-04-02T01:38:00Z">
        <w:r w:rsidRPr="007022D5" w:rsidDel="00080D5A">
          <w:rPr>
            <w:b/>
            <w:bCs/>
          </w:rPr>
          <w:delText>R</w:delText>
        </w:r>
      </w:del>
      <w:r w:rsidRPr="007022D5">
        <w:rPr>
          <w:b/>
          <w:bCs/>
        </w:rPr>
        <w:t>ating</w:t>
      </w:r>
      <w:ins w:id="402" w:author="Davis, Claire (IFPRI)" w:date="2025-04-01T21:38:00Z" w16du:dateUtc="2025-04-02T01:38:00Z">
        <w:r w:rsidR="00080D5A">
          <w:rPr>
            <w:b/>
            <w:bCs/>
          </w:rPr>
          <w:t>s</w:t>
        </w:r>
      </w:ins>
    </w:p>
    <w:p w14:paraId="003E0F6C" w14:textId="3FBA5148" w:rsidR="00212D5C" w:rsidRPr="007022D5" w:rsidDel="00183815" w:rsidRDefault="00183815" w:rsidP="00212D5C">
      <w:pPr>
        <w:spacing w:after="0" w:line="240" w:lineRule="auto"/>
        <w:jc w:val="both"/>
        <w:rPr>
          <w:del w:id="403" w:author="Davis, Claire (IFPRI)" w:date="2025-04-01T21:45:00Z" w16du:dateUtc="2025-04-02T01:45:00Z"/>
          <w:b/>
          <w:bCs/>
        </w:rPr>
      </w:pPr>
      <w:ins w:id="404" w:author="Davis, Claire (IFPRI)" w:date="2025-04-01T21:45:00Z" w16du:dateUtc="2025-04-02T01:45:00Z">
        <w:r w:rsidRPr="00CF2BC1">
          <w:rPr>
            <w:i/>
            <w:iCs/>
          </w:rPr>
          <w:t>WP</w:t>
        </w:r>
        <w:r>
          <w:rPr>
            <w:i/>
            <w:iCs/>
          </w:rPr>
          <w:t>1</w:t>
        </w:r>
        <w:r w:rsidRPr="00CF2BC1">
          <w:rPr>
            <w:i/>
            <w:iCs/>
          </w:rPr>
          <w:t>: On track</w:t>
        </w:r>
        <w:r>
          <w:t xml:space="preserve">. </w:t>
        </w:r>
      </w:ins>
      <w:del w:id="405" w:author="Davis, Claire (IFPRI)" w:date="2025-04-01T21:45:00Z" w16du:dateUtc="2025-04-02T01:45:00Z">
        <w:r w:rsidR="00212D5C" w:rsidRPr="007022D5" w:rsidDel="00183815">
          <w:rPr>
            <w:b/>
            <w:bCs/>
          </w:rPr>
          <w:delText>Progress Rating: On Track</w:delText>
        </w:r>
      </w:del>
    </w:p>
    <w:p w14:paraId="67E241C7" w14:textId="54FE9AD2" w:rsidR="00212D5C" w:rsidRPr="007022D5" w:rsidDel="00183815" w:rsidRDefault="00212D5C" w:rsidP="00212D5C">
      <w:pPr>
        <w:spacing w:after="0" w:line="240" w:lineRule="auto"/>
        <w:jc w:val="both"/>
        <w:rPr>
          <w:del w:id="406" w:author="Davis, Claire (IFPRI)" w:date="2025-04-01T21:45:00Z" w16du:dateUtc="2025-04-02T01:45:00Z"/>
          <w:b/>
          <w:bCs/>
        </w:rPr>
      </w:pPr>
    </w:p>
    <w:p w14:paraId="6E025B30" w14:textId="77777777" w:rsidR="00212D5C" w:rsidRPr="007022D5" w:rsidRDefault="00212D5C" w:rsidP="00212D5C">
      <w:pPr>
        <w:spacing w:after="0" w:line="240" w:lineRule="auto"/>
        <w:jc w:val="both"/>
      </w:pPr>
      <w:r w:rsidRPr="007022D5">
        <w:t>The conservation of agrobiodiversity advanced through the establishment of community seed banks in multiple regions, ensuring genetic diversity preservation. Successes include increased farmer engagement in nature-positive practices and strengthened cooperative models. Ongoing efforts focus on expanding resilient value chains and addressing market access challenges.</w:t>
      </w:r>
    </w:p>
    <w:p w14:paraId="3BFF824A" w14:textId="77777777" w:rsidR="00212D5C" w:rsidRDefault="00212D5C" w:rsidP="54A2C1E2">
      <w:pPr>
        <w:spacing w:after="0" w:line="240" w:lineRule="auto"/>
        <w:jc w:val="both"/>
        <w:rPr>
          <w:b/>
          <w:bCs/>
        </w:rPr>
      </w:pPr>
    </w:p>
    <w:p w14:paraId="25D6CFD7" w14:textId="6699CC96" w:rsidR="00212D5C" w:rsidRPr="007022D5" w:rsidDel="00183815" w:rsidRDefault="00183815" w:rsidP="00212D5C">
      <w:pPr>
        <w:spacing w:after="0" w:line="240" w:lineRule="auto"/>
        <w:jc w:val="both"/>
        <w:rPr>
          <w:del w:id="407" w:author="Davis, Claire (IFPRI)" w:date="2025-04-01T21:45:00Z" w16du:dateUtc="2025-04-02T01:45:00Z"/>
          <w:b/>
          <w:bCs/>
        </w:rPr>
      </w:pPr>
      <w:ins w:id="408" w:author="Davis, Claire (IFPRI)" w:date="2025-04-01T21:45:00Z" w16du:dateUtc="2025-04-02T01:45:00Z">
        <w:r w:rsidRPr="00CF2BC1">
          <w:rPr>
            <w:i/>
            <w:iCs/>
          </w:rPr>
          <w:t>WP</w:t>
        </w:r>
        <w:r>
          <w:rPr>
            <w:i/>
            <w:iCs/>
          </w:rPr>
          <w:t>2</w:t>
        </w:r>
        <w:r w:rsidRPr="00CF2BC1">
          <w:rPr>
            <w:i/>
            <w:iCs/>
          </w:rPr>
          <w:t>: On track</w:t>
        </w:r>
        <w:r>
          <w:t xml:space="preserve">. </w:t>
        </w:r>
      </w:ins>
      <w:del w:id="409" w:author="Davis, Claire (IFPRI)" w:date="2025-04-01T21:45:00Z" w16du:dateUtc="2025-04-02T01:45:00Z">
        <w:r w:rsidR="00212D5C" w:rsidRPr="007022D5" w:rsidDel="00183815">
          <w:rPr>
            <w:b/>
            <w:bCs/>
          </w:rPr>
          <w:delText>Progress Rating: on track</w:delText>
        </w:r>
      </w:del>
    </w:p>
    <w:p w14:paraId="3CF02912" w14:textId="77777777" w:rsidR="00212D5C" w:rsidRPr="007022D5" w:rsidRDefault="00212D5C" w:rsidP="00212D5C">
      <w:pPr>
        <w:spacing w:after="0" w:line="240" w:lineRule="auto"/>
        <w:jc w:val="both"/>
      </w:pPr>
      <w:r w:rsidRPr="007022D5">
        <w:t xml:space="preserve">WP2 successfully integrated sustainable agricultural biodiversity use into local food systems, improving nutrition and economic opportunities. Key achievements include the promotion of neglected and underutilized species (NUS) and the adoption of nature-positive farming techniques.  </w:t>
      </w:r>
    </w:p>
    <w:p w14:paraId="6F9393C5" w14:textId="77777777" w:rsidR="00080D5A" w:rsidRDefault="00080D5A" w:rsidP="54A2C1E2">
      <w:pPr>
        <w:spacing w:after="0" w:line="240" w:lineRule="auto"/>
        <w:jc w:val="both"/>
        <w:rPr>
          <w:b/>
          <w:bCs/>
        </w:rPr>
      </w:pPr>
    </w:p>
    <w:p w14:paraId="2C9CA10F" w14:textId="4AAAE18F" w:rsidR="00080D5A" w:rsidRPr="007022D5" w:rsidDel="00183815" w:rsidRDefault="00183815" w:rsidP="00080D5A">
      <w:pPr>
        <w:spacing w:after="0" w:line="240" w:lineRule="auto"/>
        <w:jc w:val="both"/>
        <w:rPr>
          <w:del w:id="410" w:author="Davis, Claire (IFPRI)" w:date="2025-04-01T21:45:00Z" w16du:dateUtc="2025-04-02T01:45:00Z"/>
          <w:b/>
          <w:bCs/>
        </w:rPr>
      </w:pPr>
      <w:ins w:id="411" w:author="Davis, Claire (IFPRI)" w:date="2025-04-01T21:45:00Z" w16du:dateUtc="2025-04-02T01:45:00Z">
        <w:r w:rsidRPr="00CF2BC1">
          <w:rPr>
            <w:i/>
            <w:iCs/>
          </w:rPr>
          <w:t>WP</w:t>
        </w:r>
        <w:r>
          <w:rPr>
            <w:i/>
            <w:iCs/>
          </w:rPr>
          <w:t>3</w:t>
        </w:r>
        <w:r w:rsidRPr="00CF2BC1">
          <w:rPr>
            <w:i/>
            <w:iCs/>
          </w:rPr>
          <w:t>: On track</w:t>
        </w:r>
        <w:r>
          <w:t xml:space="preserve">. </w:t>
        </w:r>
      </w:ins>
      <w:del w:id="412" w:author="Davis, Claire (IFPRI)" w:date="2025-04-01T21:45:00Z" w16du:dateUtc="2025-04-02T01:45:00Z">
        <w:r w:rsidR="00080D5A" w:rsidRPr="007022D5" w:rsidDel="00183815">
          <w:rPr>
            <w:b/>
            <w:bCs/>
          </w:rPr>
          <w:delText>Progress Rating: on track</w:delText>
        </w:r>
      </w:del>
    </w:p>
    <w:p w14:paraId="0FDB97CA" w14:textId="77777777" w:rsidR="00080D5A" w:rsidRPr="007022D5" w:rsidRDefault="00080D5A" w:rsidP="00080D5A">
      <w:pPr>
        <w:spacing w:after="0" w:line="240" w:lineRule="auto"/>
        <w:jc w:val="both"/>
      </w:pPr>
      <w:r w:rsidRPr="007022D5">
        <w:t xml:space="preserve">NATURE+ made significant progress in landscape restoration through tools like </w:t>
      </w:r>
      <w:hyperlink r:id="rId49" w:history="1">
        <w:r w:rsidRPr="007022D5">
          <w:rPr>
            <w:rStyle w:val="Hyperlink"/>
          </w:rPr>
          <w:t>Diversity for Restoration (D4R)</w:t>
        </w:r>
      </w:hyperlink>
      <w:r w:rsidRPr="007022D5">
        <w:t xml:space="preserve"> and </w:t>
      </w:r>
      <w:r w:rsidRPr="007022D5">
        <w:fldChar w:fldCharType="begin"/>
      </w:r>
      <w:ins w:id="413" w:author="De Falcis, Eleonora (Alliance Bioversity-CIAT)" w:date="2025-03-28T11:07:00Z" w16du:dateUtc="2025-03-28T10:07:00Z">
        <w:r w:rsidRPr="007022D5">
          <w:instrText>HYPERLINK "https://myfarmtrees.org/"</w:instrText>
        </w:r>
      </w:ins>
      <w:r w:rsidRPr="007022D5">
        <w:fldChar w:fldCharType="separate"/>
      </w:r>
      <w:r w:rsidRPr="007022D5">
        <w:rPr>
          <w:rStyle w:val="Hyperlink"/>
        </w:rPr>
        <w:t>MyFarmTrees</w:t>
      </w:r>
      <w:r w:rsidRPr="007022D5">
        <w:fldChar w:fldCharType="end"/>
      </w:r>
      <w:r w:rsidRPr="007022D5">
        <w:t>, enabling better decision-making for biodiversity recovery and farm- and landscape-scale restoration. Training programs in circular economy models strengthened sustainable agricultural value chains. Securing long-term funding, deepening multi</w:t>
      </w:r>
      <w:del w:id="414" w:author="Davis, Claire (IFPRI)" w:date="2025-04-01T20:27:00Z" w16du:dateUtc="2025-04-02T00:27:00Z">
        <w:r w:rsidRPr="007022D5" w:rsidDel="00B10E49">
          <w:delText>-</w:delText>
        </w:r>
      </w:del>
      <w:r w:rsidRPr="007022D5">
        <w:t>stakeholder engagement and expanding to additional countries under the CGIAR Research Portfolio 2025-2030.</w:t>
      </w:r>
    </w:p>
    <w:p w14:paraId="12707024" w14:textId="77777777" w:rsidR="00080D5A" w:rsidRDefault="00080D5A" w:rsidP="54A2C1E2">
      <w:pPr>
        <w:spacing w:after="0" w:line="240" w:lineRule="auto"/>
        <w:jc w:val="both"/>
        <w:rPr>
          <w:b/>
          <w:bCs/>
        </w:rPr>
      </w:pPr>
    </w:p>
    <w:p w14:paraId="2176C675" w14:textId="3A981195" w:rsidR="00080D5A" w:rsidRPr="007022D5" w:rsidDel="00183815" w:rsidRDefault="00183815" w:rsidP="00080D5A">
      <w:pPr>
        <w:spacing w:after="0" w:line="240" w:lineRule="auto"/>
        <w:jc w:val="both"/>
        <w:rPr>
          <w:del w:id="415" w:author="Davis, Claire (IFPRI)" w:date="2025-04-01T21:45:00Z" w16du:dateUtc="2025-04-02T01:45:00Z"/>
          <w:b/>
          <w:bCs/>
        </w:rPr>
      </w:pPr>
      <w:ins w:id="416" w:author="Davis, Claire (IFPRI)" w:date="2025-04-01T21:45:00Z" w16du:dateUtc="2025-04-02T01:45:00Z">
        <w:r w:rsidRPr="00CF2BC1">
          <w:rPr>
            <w:i/>
            <w:iCs/>
          </w:rPr>
          <w:t>WP</w:t>
        </w:r>
        <w:r>
          <w:rPr>
            <w:i/>
            <w:iCs/>
          </w:rPr>
          <w:t>4</w:t>
        </w:r>
        <w:r w:rsidRPr="00CF2BC1">
          <w:rPr>
            <w:i/>
            <w:iCs/>
          </w:rPr>
          <w:t>: On track</w:t>
        </w:r>
        <w:r>
          <w:t xml:space="preserve">. </w:t>
        </w:r>
      </w:ins>
      <w:del w:id="417" w:author="Davis, Claire (IFPRI)" w:date="2025-04-01T21:45:00Z" w16du:dateUtc="2025-04-02T01:45:00Z">
        <w:r w:rsidR="00080D5A" w:rsidRPr="007022D5" w:rsidDel="00183815">
          <w:rPr>
            <w:b/>
            <w:bCs/>
          </w:rPr>
          <w:delText>Progress Rating: on track</w:delText>
        </w:r>
      </w:del>
    </w:p>
    <w:p w14:paraId="64A831FF" w14:textId="77777777" w:rsidR="00080D5A" w:rsidRPr="007022D5" w:rsidRDefault="00080D5A" w:rsidP="00080D5A">
      <w:pPr>
        <w:spacing w:after="0" w:line="240" w:lineRule="auto"/>
        <w:jc w:val="both"/>
      </w:pPr>
      <w:r w:rsidRPr="007022D5">
        <w:t>The work on circular bioeconomy (CBE) gained traction, with women-led cooperatives successfully producing briquettes from organic waste, offering economic and environmental benefits. Additionally, Black Soldier Fly (BSF) farming was widely promoted for sustainable animal feed solutions and for fertilizer production. Scaling up these innovations and embedding them into broader policy frameworks is the goal for continued CBE expansion in the CGIAR research portfolio.</w:t>
      </w:r>
    </w:p>
    <w:p w14:paraId="0DA0C30B" w14:textId="77777777" w:rsidR="00080D5A" w:rsidRDefault="00080D5A" w:rsidP="54A2C1E2">
      <w:pPr>
        <w:spacing w:after="0" w:line="240" w:lineRule="auto"/>
        <w:jc w:val="both"/>
        <w:rPr>
          <w:ins w:id="418" w:author="Davis, Claire (IFPRI)" w:date="2025-04-01T21:38:00Z" w16du:dateUtc="2025-04-02T01:38:00Z"/>
          <w:b/>
          <w:bCs/>
        </w:rPr>
      </w:pPr>
    </w:p>
    <w:p w14:paraId="7347479F" w14:textId="73BEB913" w:rsidR="4A0310BA" w:rsidRPr="00080D5A" w:rsidDel="00080D5A" w:rsidRDefault="00080D5A" w:rsidP="54A2C1E2">
      <w:pPr>
        <w:spacing w:after="0" w:line="240" w:lineRule="auto"/>
        <w:jc w:val="both"/>
        <w:rPr>
          <w:del w:id="419" w:author="Davis, Claire (IFPRI)" w:date="2025-04-01T21:39:00Z" w16du:dateUtc="2025-04-02T01:39:00Z"/>
          <w:i/>
          <w:iCs/>
          <w:rPrChange w:id="420" w:author="Davis, Claire (IFPRI)" w:date="2025-04-01T21:39:00Z" w16du:dateUtc="2025-04-02T01:39:00Z">
            <w:rPr>
              <w:del w:id="421" w:author="Davis, Claire (IFPRI)" w:date="2025-04-01T21:39:00Z" w16du:dateUtc="2025-04-02T01:39:00Z"/>
              <w:b/>
              <w:bCs/>
            </w:rPr>
          </w:rPrChange>
        </w:rPr>
      </w:pPr>
      <w:ins w:id="422" w:author="Davis, Claire (IFPRI)" w:date="2025-04-01T21:38:00Z" w16du:dateUtc="2025-04-02T01:38:00Z">
        <w:r w:rsidRPr="00080D5A">
          <w:rPr>
            <w:i/>
            <w:iCs/>
            <w:rPrChange w:id="423" w:author="Davis, Claire (IFPRI)" w:date="2025-04-01T21:39:00Z" w16du:dateUtc="2025-04-02T01:39:00Z">
              <w:rPr>
                <w:b/>
                <w:bCs/>
              </w:rPr>
            </w:rPrChange>
          </w:rPr>
          <w:t>WP</w:t>
        </w:r>
      </w:ins>
      <w:ins w:id="424" w:author="Davis, Claire (IFPRI)" w:date="2025-04-01T21:39:00Z" w16du:dateUtc="2025-04-02T01:39:00Z">
        <w:r w:rsidRPr="00080D5A">
          <w:rPr>
            <w:i/>
            <w:iCs/>
            <w:rPrChange w:id="425" w:author="Davis, Claire (IFPRI)" w:date="2025-04-01T21:39:00Z" w16du:dateUtc="2025-04-02T01:39:00Z">
              <w:rPr>
                <w:b/>
                <w:bCs/>
              </w:rPr>
            </w:rPrChange>
          </w:rPr>
          <w:t>5</w:t>
        </w:r>
      </w:ins>
      <w:r w:rsidR="4A0310BA" w:rsidRPr="00080D5A">
        <w:rPr>
          <w:i/>
          <w:iCs/>
          <w:rPrChange w:id="426" w:author="Davis, Claire (IFPRI)" w:date="2025-04-01T21:39:00Z" w16du:dateUtc="2025-04-02T01:39:00Z">
            <w:rPr>
              <w:b/>
              <w:bCs/>
            </w:rPr>
          </w:rPrChange>
        </w:rPr>
        <w:t>:</w:t>
      </w:r>
      <w:r w:rsidR="136C0802" w:rsidRPr="00080D5A">
        <w:rPr>
          <w:i/>
          <w:iCs/>
          <w:rPrChange w:id="427" w:author="Davis, Claire (IFPRI)" w:date="2025-04-01T21:39:00Z" w16du:dateUtc="2025-04-02T01:39:00Z">
            <w:rPr>
              <w:b/>
              <w:bCs/>
            </w:rPr>
          </w:rPrChange>
        </w:rPr>
        <w:t xml:space="preserve"> </w:t>
      </w:r>
      <w:del w:id="428" w:author="Davis, Claire (IFPRI)" w:date="2025-04-01T21:39:00Z" w16du:dateUtc="2025-04-02T01:39:00Z">
        <w:r w:rsidR="136C0802" w:rsidRPr="00080D5A" w:rsidDel="00080D5A">
          <w:rPr>
            <w:i/>
            <w:iCs/>
            <w:rPrChange w:id="429" w:author="Davis, Claire (IFPRI)" w:date="2025-04-01T21:39:00Z" w16du:dateUtc="2025-04-02T01:39:00Z">
              <w:rPr>
                <w:b/>
                <w:bCs/>
              </w:rPr>
            </w:rPrChange>
          </w:rPr>
          <w:delText>o</w:delText>
        </w:r>
      </w:del>
      <w:ins w:id="430" w:author="Davis, Claire (IFPRI)" w:date="2025-04-01T21:39:00Z" w16du:dateUtc="2025-04-02T01:39:00Z">
        <w:r w:rsidRPr="00080D5A">
          <w:rPr>
            <w:i/>
            <w:iCs/>
            <w:rPrChange w:id="431" w:author="Davis, Claire (IFPRI)" w:date="2025-04-01T21:39:00Z" w16du:dateUtc="2025-04-02T01:39:00Z">
              <w:rPr>
                <w:b/>
                <w:bCs/>
              </w:rPr>
            </w:rPrChange>
          </w:rPr>
          <w:t>O</w:t>
        </w:r>
      </w:ins>
      <w:r w:rsidR="136C0802" w:rsidRPr="00080D5A">
        <w:rPr>
          <w:i/>
          <w:iCs/>
          <w:rPrChange w:id="432" w:author="Davis, Claire (IFPRI)" w:date="2025-04-01T21:39:00Z" w16du:dateUtc="2025-04-02T01:39:00Z">
            <w:rPr>
              <w:b/>
              <w:bCs/>
            </w:rPr>
          </w:rPrChange>
        </w:rPr>
        <w:t>n track</w:t>
      </w:r>
      <w:ins w:id="433" w:author="Davis, Claire (IFPRI)" w:date="2025-04-01T21:39:00Z" w16du:dateUtc="2025-04-02T01:39:00Z">
        <w:r>
          <w:t xml:space="preserve">. </w:t>
        </w:r>
      </w:ins>
    </w:p>
    <w:p w14:paraId="3894C27E" w14:textId="32A61605" w:rsidR="136C0802" w:rsidRPr="007022D5" w:rsidRDefault="54A2D2BC" w:rsidP="1549A7A9">
      <w:pPr>
        <w:spacing w:after="0" w:line="240" w:lineRule="auto"/>
        <w:jc w:val="both"/>
      </w:pPr>
      <w:r w:rsidRPr="007022D5">
        <w:t>True Cost Accounting research</w:t>
      </w:r>
      <w:r w:rsidR="2B13AD09" w:rsidRPr="007022D5">
        <w:t xml:space="preserve"> and gender-responsive adoption of nature-positive practices</w:t>
      </w:r>
      <w:r w:rsidRPr="007022D5">
        <w:t xml:space="preserve"> strengthened </w:t>
      </w:r>
      <w:r w:rsidR="379DC81C" w:rsidRPr="007022D5">
        <w:t>p</w:t>
      </w:r>
      <w:r w:rsidR="4FA2E493" w:rsidRPr="007022D5">
        <w:t xml:space="preserve">olicy engagement </w:t>
      </w:r>
      <w:r w:rsidR="6BAB70BB" w:rsidRPr="007022D5">
        <w:t>to create enabling conditions for increased nature-positive activities.</w:t>
      </w:r>
      <w:r w:rsidR="4FA2E493" w:rsidRPr="007022D5">
        <w:t xml:space="preserve"> Innovative community engagement methods, such as games-based research in Kenya, facilitated knowledge-sharing and behavior change. </w:t>
      </w:r>
      <w:r w:rsidR="6E416619" w:rsidRPr="007022D5">
        <w:t>S</w:t>
      </w:r>
      <w:r w:rsidR="4FA2E493" w:rsidRPr="007022D5">
        <w:t>caling policy uptake and deepening gender-inclusive approaches</w:t>
      </w:r>
      <w:r w:rsidR="3CA7F8D4" w:rsidRPr="007022D5">
        <w:t xml:space="preserve"> will be prioritized in future work.</w:t>
      </w:r>
    </w:p>
    <w:p w14:paraId="7DF4E37C" w14:textId="77777777" w:rsidR="003A6C34" w:rsidRPr="007022D5" w:rsidRDefault="003A6C34" w:rsidP="54A2C1E2">
      <w:pPr>
        <w:spacing w:after="0" w:line="240" w:lineRule="auto"/>
        <w:jc w:val="both"/>
        <w:rPr>
          <w:b/>
          <w:bCs/>
          <w:iCs/>
          <w:highlight w:val="green"/>
        </w:rPr>
      </w:pPr>
    </w:p>
    <w:p w14:paraId="274384B8" w14:textId="77777777" w:rsidR="003A6C34" w:rsidRPr="007022D5" w:rsidRDefault="0058320A">
      <w:pPr>
        <w:spacing w:after="0" w:line="240" w:lineRule="auto"/>
        <w:jc w:val="both"/>
        <w:rPr>
          <w:b/>
          <w:bCs/>
          <w:iCs/>
          <w:highlight w:val="yellow"/>
        </w:rPr>
      </w:pPr>
      <w:r w:rsidRPr="007022D5">
        <w:rPr>
          <w:b/>
          <w:bCs/>
          <w:iCs/>
        </w:rPr>
        <w:t>Header: Work Package progress rating</w:t>
      </w:r>
    </w:p>
    <w:p w14:paraId="3041E394" w14:textId="77777777" w:rsidR="003A6C34" w:rsidRPr="007022D5" w:rsidRDefault="003A6C34">
      <w:pPr>
        <w:spacing w:after="0" w:line="240" w:lineRule="auto"/>
        <w:jc w:val="both"/>
        <w:rPr>
          <w:i/>
          <w:highlight w:val="yellow"/>
        </w:rPr>
      </w:pPr>
    </w:p>
    <w:p w14:paraId="555699E5" w14:textId="77777777" w:rsidR="003A6C34" w:rsidRPr="007022D5" w:rsidRDefault="0058320A">
      <w:pPr>
        <w:spacing w:after="0" w:line="240" w:lineRule="auto"/>
        <w:jc w:val="both"/>
        <w:rPr>
          <w:i/>
        </w:rPr>
      </w:pPr>
      <w:r w:rsidRPr="007022D5">
        <w:rPr>
          <w:i/>
        </w:rPr>
        <w:t>Select one rating and add rationale aligned with evidence.</w:t>
      </w:r>
    </w:p>
    <w:tbl>
      <w:tblPr>
        <w:tblW w:w="9473" w:type="dxa"/>
        <w:tblBorders>
          <w:top w:val="single" w:sz="4" w:space="0" w:color="F7CBAC"/>
          <w:left w:val="single" w:sz="4" w:space="0" w:color="F7CBAC"/>
          <w:bottom w:val="single" w:sz="4" w:space="0" w:color="F7CBAC"/>
          <w:right w:val="single" w:sz="4" w:space="0" w:color="F7CBAC"/>
          <w:insideH w:val="single" w:sz="4" w:space="0" w:color="F7CBAC"/>
          <w:insideV w:val="single" w:sz="4" w:space="0" w:color="F7CBAC"/>
        </w:tblBorders>
        <w:tblLayout w:type="fixed"/>
        <w:tblLook w:val="0400" w:firstRow="0" w:lastRow="0" w:firstColumn="0" w:lastColumn="0" w:noHBand="0" w:noVBand="1"/>
      </w:tblPr>
      <w:tblGrid>
        <w:gridCol w:w="1129"/>
        <w:gridCol w:w="1985"/>
        <w:gridCol w:w="2835"/>
        <w:gridCol w:w="3524"/>
      </w:tblGrid>
      <w:tr w:rsidR="003A6C34" w:rsidRPr="007022D5" w14:paraId="041CC0C3" w14:textId="77777777" w:rsidTr="1549A7A9">
        <w:tc>
          <w:tcPr>
            <w:tcW w:w="1129" w:type="dxa"/>
          </w:tcPr>
          <w:p w14:paraId="05511DBC" w14:textId="77777777" w:rsidR="003A6C34" w:rsidRPr="007022D5" w:rsidRDefault="0058320A">
            <w:r w:rsidRPr="007022D5">
              <w:t>Work Package</w:t>
            </w:r>
          </w:p>
        </w:tc>
        <w:tc>
          <w:tcPr>
            <w:tcW w:w="1985" w:type="dxa"/>
          </w:tcPr>
          <w:p w14:paraId="35A1B128" w14:textId="77777777" w:rsidR="003A6C34" w:rsidRPr="007022D5" w:rsidRDefault="0058320A">
            <w:r w:rsidRPr="007022D5">
              <w:t>Traffic light</w:t>
            </w:r>
          </w:p>
        </w:tc>
        <w:tc>
          <w:tcPr>
            <w:tcW w:w="2835" w:type="dxa"/>
          </w:tcPr>
          <w:p w14:paraId="15F50ACA" w14:textId="77777777" w:rsidR="003A6C34" w:rsidRPr="007022D5" w:rsidRDefault="0058320A">
            <w:r w:rsidRPr="007022D5">
              <w:t>Progress rating</w:t>
            </w:r>
          </w:p>
        </w:tc>
        <w:tc>
          <w:tcPr>
            <w:tcW w:w="3524" w:type="dxa"/>
          </w:tcPr>
          <w:p w14:paraId="726ABD8E" w14:textId="77777777" w:rsidR="003A6C34" w:rsidRPr="007022D5" w:rsidRDefault="0058320A">
            <w:r w:rsidRPr="007022D5">
              <w:t>Rationale</w:t>
            </w:r>
          </w:p>
        </w:tc>
      </w:tr>
      <w:tr w:rsidR="003A6C34" w:rsidRPr="007022D5" w14:paraId="4F168A1B" w14:textId="77777777" w:rsidTr="1549A7A9">
        <w:tc>
          <w:tcPr>
            <w:tcW w:w="1129" w:type="dxa"/>
          </w:tcPr>
          <w:p w14:paraId="649841BE" w14:textId="77777777" w:rsidR="003A6C34" w:rsidRPr="007022D5" w:rsidRDefault="0058320A">
            <w:r w:rsidRPr="007022D5">
              <w:t>1</w:t>
            </w:r>
          </w:p>
        </w:tc>
        <w:tc>
          <w:tcPr>
            <w:tcW w:w="1985" w:type="dxa"/>
          </w:tcPr>
          <w:p w14:paraId="40928B10" w14:textId="729AE29C" w:rsidR="003A6C34" w:rsidRPr="007022D5" w:rsidRDefault="0058320A">
            <w:r w:rsidRPr="007022D5">
              <w:t>Green</w:t>
            </w:r>
          </w:p>
        </w:tc>
        <w:tc>
          <w:tcPr>
            <w:tcW w:w="2835" w:type="dxa"/>
          </w:tcPr>
          <w:p w14:paraId="4CEA6A80" w14:textId="226048F5" w:rsidR="003A6C34" w:rsidRPr="007022D5" w:rsidRDefault="0058320A">
            <w:r w:rsidRPr="007022D5">
              <w:t>On track</w:t>
            </w:r>
          </w:p>
        </w:tc>
        <w:tc>
          <w:tcPr>
            <w:tcW w:w="3524" w:type="dxa"/>
          </w:tcPr>
          <w:p w14:paraId="23B32301" w14:textId="3F858D4E" w:rsidR="003A6C34" w:rsidRPr="007022D5" w:rsidRDefault="55282C58" w:rsidP="1549A7A9">
            <w:pPr>
              <w:pBdr>
                <w:top w:val="nil"/>
                <w:left w:val="nil"/>
                <w:bottom w:val="nil"/>
                <w:right w:val="nil"/>
                <w:between w:val="nil"/>
              </w:pBdr>
            </w:pPr>
            <w:r w:rsidRPr="007022D5">
              <w:t>Agrobiodiversity conservation advanced through community seed banks, strengthening genetic diversity preservation and farmer engagement in nature-positive practices.</w:t>
            </w:r>
          </w:p>
        </w:tc>
      </w:tr>
      <w:tr w:rsidR="003A6C34" w:rsidRPr="007022D5" w14:paraId="197E0507" w14:textId="77777777" w:rsidTr="1549A7A9">
        <w:tc>
          <w:tcPr>
            <w:tcW w:w="1129" w:type="dxa"/>
          </w:tcPr>
          <w:p w14:paraId="18F999B5" w14:textId="77777777" w:rsidR="003A6C34" w:rsidRPr="007022D5" w:rsidRDefault="0058320A">
            <w:r w:rsidRPr="007022D5">
              <w:t>2</w:t>
            </w:r>
          </w:p>
        </w:tc>
        <w:tc>
          <w:tcPr>
            <w:tcW w:w="1985" w:type="dxa"/>
          </w:tcPr>
          <w:p w14:paraId="7C51007D" w14:textId="7654B320" w:rsidR="003A6C34" w:rsidRPr="007022D5" w:rsidRDefault="0058320A">
            <w:r w:rsidRPr="007022D5">
              <w:t>Green</w:t>
            </w:r>
          </w:p>
        </w:tc>
        <w:tc>
          <w:tcPr>
            <w:tcW w:w="2835" w:type="dxa"/>
          </w:tcPr>
          <w:p w14:paraId="33780307" w14:textId="19397B6C" w:rsidR="003A6C34" w:rsidRPr="007022D5" w:rsidRDefault="0058320A">
            <w:r w:rsidRPr="007022D5">
              <w:t>On track</w:t>
            </w:r>
          </w:p>
        </w:tc>
        <w:tc>
          <w:tcPr>
            <w:tcW w:w="3524" w:type="dxa"/>
          </w:tcPr>
          <w:p w14:paraId="3C840B35" w14:textId="23CE704A" w:rsidR="003A6C34" w:rsidRPr="007022D5" w:rsidRDefault="2377DBF9" w:rsidP="1549A7A9">
            <w:pPr>
              <w:pBdr>
                <w:top w:val="nil"/>
                <w:left w:val="nil"/>
                <w:bottom w:val="nil"/>
                <w:right w:val="nil"/>
                <w:between w:val="nil"/>
              </w:pBdr>
            </w:pPr>
            <w:r w:rsidRPr="007022D5">
              <w:t xml:space="preserve">Sustainable agricultural biodiversity use </w:t>
            </w:r>
            <w:r w:rsidR="177F48B6" w:rsidRPr="007022D5">
              <w:t>was</w:t>
            </w:r>
            <w:r w:rsidRPr="007022D5">
              <w:t xml:space="preserve"> successfully integrated into food systems, improving nutrition, economic opportunities, and the promotion of neglected and underutilized species.</w:t>
            </w:r>
          </w:p>
        </w:tc>
      </w:tr>
      <w:tr w:rsidR="003A6C34" w:rsidRPr="007022D5" w14:paraId="13F52B87" w14:textId="77777777" w:rsidTr="1549A7A9">
        <w:tc>
          <w:tcPr>
            <w:tcW w:w="1129" w:type="dxa"/>
          </w:tcPr>
          <w:p w14:paraId="5FCD5EC4" w14:textId="77777777" w:rsidR="003A6C34" w:rsidRPr="007022D5" w:rsidRDefault="0058320A">
            <w:r w:rsidRPr="007022D5">
              <w:t>3</w:t>
            </w:r>
          </w:p>
        </w:tc>
        <w:tc>
          <w:tcPr>
            <w:tcW w:w="1985" w:type="dxa"/>
          </w:tcPr>
          <w:p w14:paraId="622FF636" w14:textId="3223A814" w:rsidR="003A6C34" w:rsidRPr="007022D5" w:rsidRDefault="0058320A">
            <w:r w:rsidRPr="007022D5">
              <w:t>Green</w:t>
            </w:r>
          </w:p>
        </w:tc>
        <w:tc>
          <w:tcPr>
            <w:tcW w:w="2835" w:type="dxa"/>
          </w:tcPr>
          <w:p w14:paraId="5D023F24" w14:textId="12A2407A" w:rsidR="003A6C34" w:rsidRPr="007022D5" w:rsidRDefault="0058320A">
            <w:r w:rsidRPr="007022D5">
              <w:t>On track</w:t>
            </w:r>
          </w:p>
        </w:tc>
        <w:tc>
          <w:tcPr>
            <w:tcW w:w="3524" w:type="dxa"/>
          </w:tcPr>
          <w:p w14:paraId="2E798033" w14:textId="1AD73108" w:rsidR="003A6C34" w:rsidRPr="007022D5" w:rsidRDefault="480D0521" w:rsidP="1549A7A9">
            <w:pPr>
              <w:pBdr>
                <w:top w:val="nil"/>
                <w:left w:val="nil"/>
                <w:bottom w:val="nil"/>
                <w:right w:val="nil"/>
                <w:between w:val="nil"/>
              </w:pBdr>
            </w:pPr>
            <w:r w:rsidRPr="007022D5">
              <w:t>Landscape restoration made significant strides with tools like Diversity for Restoration (D4R) and My Farm Trees.</w:t>
            </w:r>
          </w:p>
        </w:tc>
      </w:tr>
      <w:tr w:rsidR="003A6C34" w:rsidRPr="007022D5" w14:paraId="1242A832" w14:textId="77777777" w:rsidTr="1549A7A9">
        <w:tc>
          <w:tcPr>
            <w:tcW w:w="1129" w:type="dxa"/>
          </w:tcPr>
          <w:p w14:paraId="1182EA84" w14:textId="039A7912" w:rsidR="003A6C34" w:rsidRPr="007022D5" w:rsidRDefault="73CE5253" w:rsidP="54A2C1E2">
            <w:pPr>
              <w:spacing w:after="0" w:line="240" w:lineRule="auto"/>
            </w:pPr>
            <w:r w:rsidRPr="007022D5">
              <w:t>4</w:t>
            </w:r>
          </w:p>
        </w:tc>
        <w:tc>
          <w:tcPr>
            <w:tcW w:w="1985" w:type="dxa"/>
          </w:tcPr>
          <w:p w14:paraId="722B00AE" w14:textId="1926887A" w:rsidR="003A6C34" w:rsidRPr="007022D5" w:rsidRDefault="73CE5253">
            <w:r w:rsidRPr="007022D5">
              <w:t>Green</w:t>
            </w:r>
          </w:p>
        </w:tc>
        <w:tc>
          <w:tcPr>
            <w:tcW w:w="2835" w:type="dxa"/>
          </w:tcPr>
          <w:p w14:paraId="42C6D796" w14:textId="1888D736" w:rsidR="003A6C34" w:rsidRPr="007022D5" w:rsidRDefault="73CE5253">
            <w:r w:rsidRPr="007022D5">
              <w:t>On track</w:t>
            </w:r>
          </w:p>
        </w:tc>
        <w:tc>
          <w:tcPr>
            <w:tcW w:w="3524" w:type="dxa"/>
          </w:tcPr>
          <w:p w14:paraId="6E1831B3" w14:textId="41AFE557" w:rsidR="003A6C34" w:rsidRPr="007022D5" w:rsidRDefault="46C0474D" w:rsidP="1549A7A9">
            <w:pPr>
              <w:pBdr>
                <w:top w:val="nil"/>
                <w:left w:val="nil"/>
                <w:bottom w:val="nil"/>
                <w:right w:val="nil"/>
                <w:between w:val="nil"/>
              </w:pBdr>
            </w:pPr>
            <w:r w:rsidRPr="007022D5">
              <w:t>Circular bioeconomy solutions, such as women-led cooperatives producing briquettes from agricultural waste and Black Soldier Fly (BSF) farming, gained strong momentum.</w:t>
            </w:r>
          </w:p>
        </w:tc>
      </w:tr>
      <w:tr w:rsidR="54A2C1E2" w:rsidRPr="007022D5" w14:paraId="4972CB0B" w14:textId="77777777" w:rsidTr="1549A7A9">
        <w:trPr>
          <w:trHeight w:val="300"/>
        </w:trPr>
        <w:tc>
          <w:tcPr>
            <w:tcW w:w="1129" w:type="dxa"/>
          </w:tcPr>
          <w:p w14:paraId="499DC518" w14:textId="4FA184D2" w:rsidR="73CE5253" w:rsidRPr="007022D5" w:rsidRDefault="73CE5253" w:rsidP="54A2C1E2">
            <w:pPr>
              <w:spacing w:line="240" w:lineRule="auto"/>
            </w:pPr>
            <w:r w:rsidRPr="007022D5">
              <w:t>5</w:t>
            </w:r>
          </w:p>
        </w:tc>
        <w:tc>
          <w:tcPr>
            <w:tcW w:w="1985" w:type="dxa"/>
          </w:tcPr>
          <w:p w14:paraId="63254391" w14:textId="331E87B4" w:rsidR="73CE5253" w:rsidRPr="007022D5" w:rsidRDefault="73CE5253" w:rsidP="54A2C1E2">
            <w:r w:rsidRPr="007022D5">
              <w:t>Green</w:t>
            </w:r>
          </w:p>
        </w:tc>
        <w:tc>
          <w:tcPr>
            <w:tcW w:w="2835" w:type="dxa"/>
          </w:tcPr>
          <w:p w14:paraId="1763CFB5" w14:textId="39FF2F11" w:rsidR="73CE5253" w:rsidRPr="007022D5" w:rsidRDefault="73CE5253" w:rsidP="54A2C1E2">
            <w:r w:rsidRPr="007022D5">
              <w:t>On track</w:t>
            </w:r>
          </w:p>
        </w:tc>
        <w:tc>
          <w:tcPr>
            <w:tcW w:w="3524" w:type="dxa"/>
          </w:tcPr>
          <w:p w14:paraId="2A042435" w14:textId="642486C4" w:rsidR="7F28B6D5" w:rsidRPr="007022D5" w:rsidRDefault="3AC2D0E7" w:rsidP="1549A7A9">
            <w:r w:rsidRPr="007022D5">
              <w:t xml:space="preserve">Policy and community engagement </w:t>
            </w:r>
            <w:r w:rsidR="4ECB250C" w:rsidRPr="007022D5">
              <w:t>were</w:t>
            </w:r>
            <w:r w:rsidRPr="007022D5">
              <w:t xml:space="preserve"> strengthened through research on the true cost of food production and gender-responsive adoption of nature-positive practices.</w:t>
            </w:r>
          </w:p>
        </w:tc>
      </w:tr>
    </w:tbl>
    <w:p w14:paraId="54E11D2A" w14:textId="77777777" w:rsidR="003A6C34" w:rsidRPr="007022D5" w:rsidRDefault="0058320A">
      <w:pPr>
        <w:spacing w:after="0" w:line="240" w:lineRule="auto"/>
      </w:pPr>
      <w:r w:rsidRPr="007022D5">
        <w:br w:type="page"/>
      </w:r>
    </w:p>
    <w:p w14:paraId="62845978" w14:textId="77777777" w:rsidR="003A6C34" w:rsidRPr="007022D5" w:rsidRDefault="0058320A">
      <w:pPr>
        <w:spacing w:after="0" w:line="240" w:lineRule="auto"/>
        <w:jc w:val="both"/>
        <w:rPr>
          <w:b/>
          <w:highlight w:val="lightGray"/>
        </w:rPr>
      </w:pPr>
      <w:r w:rsidRPr="007022D5">
        <w:rPr>
          <w:b/>
          <w:highlight w:val="lightGray"/>
        </w:rPr>
        <w:t>Section 4: Quantitative overview of key results</w:t>
      </w:r>
    </w:p>
    <w:p w14:paraId="384BA73E" w14:textId="41A82DF3" w:rsidR="003A6C34" w:rsidRPr="007022D5" w:rsidRDefault="003A6C34" w:rsidP="22EC7CD1">
      <w:pPr>
        <w:spacing w:after="0" w:line="240" w:lineRule="auto"/>
        <w:jc w:val="both"/>
      </w:pPr>
    </w:p>
    <w:p w14:paraId="67716574" w14:textId="525F5EA1" w:rsidR="003A6C34" w:rsidRPr="007022D5" w:rsidRDefault="2D5E10AD" w:rsidP="1549A7A9">
      <w:pPr>
        <w:spacing w:after="0" w:line="240" w:lineRule="auto"/>
        <w:jc w:val="both"/>
      </w:pPr>
      <w:r w:rsidRPr="007022D5">
        <w:t xml:space="preserve">This section provides an overview of results reported by the CGIAR Research Initiative on </w:t>
      </w:r>
      <w:r w:rsidR="003F59A7" w:rsidRPr="007022D5">
        <w:t>Nature-Positive Solutions</w:t>
      </w:r>
      <w:r w:rsidRPr="007022D5">
        <w:t xml:space="preserve"> from 2022 to 2024. These results align with the CGIAR Results Framework and </w:t>
      </w:r>
      <w:r w:rsidR="0A42A642" w:rsidRPr="007022D5">
        <w:t>NATURE+'s</w:t>
      </w:r>
      <w:r w:rsidRPr="007022D5">
        <w:t xml:space="preserve"> theory of change. Further information on these results is available through the </w:t>
      </w:r>
      <w:r w:rsidR="0A42A642" w:rsidRPr="007022D5">
        <w:rPr>
          <w:color w:val="0563C1"/>
          <w:u w:val="single"/>
        </w:rPr>
        <w:t>CGIAR Results Dashboard</w:t>
      </w:r>
      <w:r w:rsidRPr="007022D5">
        <w:rPr>
          <w:color w:val="0563C1"/>
          <w:u w:val="single"/>
        </w:rPr>
        <w:t>.</w:t>
      </w:r>
    </w:p>
    <w:p w14:paraId="34B3F2EB" w14:textId="77777777" w:rsidR="003A6C34" w:rsidRPr="007022D5" w:rsidRDefault="003A6C34">
      <w:pPr>
        <w:spacing w:after="0" w:line="240" w:lineRule="auto"/>
        <w:jc w:val="both"/>
      </w:pPr>
    </w:p>
    <w:p w14:paraId="0B0A8BE9" w14:textId="373BED28" w:rsidR="003A6C34" w:rsidRPr="007022D5" w:rsidRDefault="2D5E10AD">
      <w:pPr>
        <w:spacing w:after="0" w:line="240" w:lineRule="auto"/>
        <w:jc w:val="both"/>
      </w:pPr>
      <w:r w:rsidRPr="007022D5">
        <w:t xml:space="preserve">The data used to create the graphics in this section were sourced from the CGIAR Results Dashboard on </w:t>
      </w:r>
      <w:r w:rsidR="14FDE485" w:rsidRPr="007022D5">
        <w:t>13 March</w:t>
      </w:r>
      <w:ins w:id="434" w:author="Davis, Claire (IFPRI)" w:date="2025-04-01T22:12:00Z" w16du:dateUtc="2025-04-02T02:12:00Z">
        <w:r w:rsidR="00FC5849">
          <w:t>,</w:t>
        </w:r>
      </w:ins>
      <w:r w:rsidR="14FDE485" w:rsidRPr="007022D5">
        <w:t xml:space="preserve"> 2025</w:t>
      </w:r>
      <w:r w:rsidRPr="007022D5">
        <w:t>. These results are accurate as of this date and may differ from information in previous Technical Reports. Such differences may be due to data updates throughout the reporting year, revisions to previously reported results, or updates to the theory of change.</w:t>
      </w:r>
    </w:p>
    <w:p w14:paraId="0118ECF4" w14:textId="0123551C" w:rsidR="1549A7A9" w:rsidRPr="007022D5" w:rsidRDefault="1549A7A9" w:rsidP="1549A7A9">
      <w:pPr>
        <w:spacing w:after="0" w:line="240" w:lineRule="auto"/>
        <w:jc w:val="both"/>
      </w:pPr>
    </w:p>
    <w:p w14:paraId="71B45E9E" w14:textId="5ACDCAA5" w:rsidR="1FC92FF2" w:rsidRPr="007022D5" w:rsidRDefault="12FF0107" w:rsidP="22EC7CD1">
      <w:pPr>
        <w:spacing w:after="0" w:line="240" w:lineRule="auto"/>
        <w:jc w:val="both"/>
        <w:rPr>
          <w:b/>
          <w:bCs/>
        </w:rPr>
      </w:pPr>
      <w:commentRangeStart w:id="435"/>
      <w:r w:rsidRPr="007022D5">
        <w:rPr>
          <w:b/>
          <w:bCs/>
        </w:rPr>
        <w:t xml:space="preserve">Table 1 Results </w:t>
      </w:r>
      <w:r w:rsidR="00265815" w:rsidRPr="007022D5">
        <w:rPr>
          <w:b/>
          <w:bCs/>
        </w:rPr>
        <w:t>b</w:t>
      </w:r>
      <w:r w:rsidRPr="007022D5">
        <w:rPr>
          <w:b/>
          <w:bCs/>
        </w:rPr>
        <w:t>y Region</w:t>
      </w:r>
      <w:r w:rsidR="493D33DB" w:rsidRPr="007022D5">
        <w:rPr>
          <w:b/>
          <w:bCs/>
        </w:rPr>
        <w:t xml:space="preserve">: </w:t>
      </w:r>
      <w:r w:rsidR="493D33DB" w:rsidRPr="007022D5">
        <w:t>t</w:t>
      </w:r>
      <w:r w:rsidRPr="007022D5">
        <w:t xml:space="preserve">his table </w:t>
      </w:r>
      <w:commentRangeEnd w:id="435"/>
      <w:r w:rsidR="008D7729" w:rsidRPr="007022D5">
        <w:rPr>
          <w:rStyle w:val="CommentReference"/>
        </w:rPr>
        <w:commentReference w:id="435"/>
      </w:r>
      <w:r w:rsidRPr="007022D5">
        <w:t>provides an overview of the geographical spread of results achieved under the Nature-Positive Solutions Initiative from 2022 to 2024. It highlights the diverse country contexts—</w:t>
      </w:r>
      <w:del w:id="436" w:author="Davis, Claire (IFPRI)" w:date="2025-04-01T20:45:00Z" w16du:dateUtc="2025-04-02T00:45:00Z">
        <w:r w:rsidRPr="007022D5" w:rsidDel="007A1BC6">
          <w:delText>Vietnam</w:delText>
        </w:r>
      </w:del>
      <w:ins w:id="437" w:author="Davis, Claire (IFPRI)" w:date="2025-04-01T20:45:00Z" w16du:dateUtc="2025-04-02T00:45:00Z">
        <w:r w:rsidR="007A1BC6">
          <w:t>Viet Nam</w:t>
        </w:r>
      </w:ins>
      <w:r w:rsidRPr="007022D5">
        <w:t>, Kenya, India, Colombia, and Burkina Faso—where the Initiative's science, innovations, and partnerships have contributed to tangible outcomes across conservation, restoration, circular bioeconomy, sustainable management, and policy engagement. While implementation was focused in five target countries, several results—particularly knowledge products, tools, and policy contributions—have extended beyond these geographies, demonstrating the Initiative’s broader global relevance and potential for scaling.</w:t>
      </w:r>
    </w:p>
    <w:p w14:paraId="46FC60D0" w14:textId="2915A81B" w:rsidR="1FC92FF2" w:rsidRPr="007022D5" w:rsidRDefault="1FC92FF2" w:rsidP="1FC92FF2">
      <w:pPr>
        <w:spacing w:after="0" w:line="240" w:lineRule="auto"/>
        <w:jc w:val="center"/>
        <w:rPr>
          <w:b/>
          <w:bCs/>
          <w:highlight w:val="lightGray"/>
        </w:rPr>
      </w:pPr>
    </w:p>
    <w:p w14:paraId="1D7B270A" w14:textId="77777777" w:rsidR="003A6C34" w:rsidRPr="007022D5" w:rsidRDefault="003A6C34">
      <w:pPr>
        <w:spacing w:after="0" w:line="240" w:lineRule="auto"/>
        <w:jc w:val="both"/>
        <w:rPr>
          <w:b/>
          <w:highlight w:val="lightGray"/>
        </w:rPr>
      </w:pPr>
    </w:p>
    <w:p w14:paraId="4F904CB7" w14:textId="65C2015B" w:rsidR="003A6C34" w:rsidRPr="007022D5" w:rsidRDefault="1F05F3EA">
      <w:pPr>
        <w:spacing w:after="0" w:line="240" w:lineRule="auto"/>
        <w:jc w:val="both"/>
      </w:pPr>
      <w:r w:rsidRPr="007022D5">
        <w:rPr>
          <w:noProof/>
        </w:rPr>
        <w:drawing>
          <wp:inline distT="0" distB="0" distL="0" distR="0" wp14:anchorId="23F16A5F" wp14:editId="66ADA54A">
            <wp:extent cx="5943600" cy="1581150"/>
            <wp:effectExtent l="0" t="0" r="0" b="0"/>
            <wp:docPr id="806883072" name="Picture 80688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14:paraId="08455442" w14:textId="15F6D1D1" w:rsidR="1FC92FF2" w:rsidRPr="007022D5" w:rsidRDefault="1FC92FF2" w:rsidP="1FC92FF2">
      <w:pPr>
        <w:spacing w:after="0" w:line="240" w:lineRule="auto"/>
        <w:jc w:val="both"/>
      </w:pPr>
    </w:p>
    <w:p w14:paraId="73A2D6E9" w14:textId="4C852EEF" w:rsidR="1549A7A9" w:rsidRPr="007022D5" w:rsidRDefault="1549A7A9" w:rsidP="1549A7A9">
      <w:pPr>
        <w:spacing w:after="0" w:line="240" w:lineRule="auto"/>
        <w:jc w:val="both"/>
      </w:pPr>
    </w:p>
    <w:p w14:paraId="10EDB72C" w14:textId="0F5D01E0" w:rsidR="1F05F3EA" w:rsidRPr="007022D5" w:rsidRDefault="1F05F3EA" w:rsidP="1FC92FF2">
      <w:pPr>
        <w:spacing w:after="0" w:line="240" w:lineRule="auto"/>
        <w:jc w:val="both"/>
      </w:pPr>
    </w:p>
    <w:p w14:paraId="06971CD3" w14:textId="0D78A2F2" w:rsidR="003A6C34" w:rsidRPr="007022D5" w:rsidRDefault="21639D03" w:rsidP="1549A7A9">
      <w:pPr>
        <w:jc w:val="both"/>
      </w:pPr>
      <w:r w:rsidRPr="007022D5">
        <w:rPr>
          <w:b/>
          <w:bCs/>
        </w:rPr>
        <w:t>Table 2</w:t>
      </w:r>
      <w:r w:rsidR="71E20991" w:rsidRPr="007022D5">
        <w:rPr>
          <w:b/>
          <w:bCs/>
        </w:rPr>
        <w:t xml:space="preserve"> </w:t>
      </w:r>
      <w:r w:rsidRPr="007022D5">
        <w:rPr>
          <w:b/>
          <w:bCs/>
        </w:rPr>
        <w:t>Capacity Sharing for Development work:</w:t>
      </w:r>
      <w:r w:rsidRPr="007022D5">
        <w:t xml:space="preserve"> </w:t>
      </w:r>
      <w:r w:rsidR="4F4FBDFB" w:rsidRPr="007022D5">
        <w:t>t</w:t>
      </w:r>
      <w:r w:rsidRPr="007022D5">
        <w:t>his table summarises the Initiative’s contributions to capacity sharing for development between 2022 and 2024, with 33 documented results engaging over 15,000 individuals across stakeholder groups</w:t>
      </w:r>
      <w:r w:rsidR="12CF5332" w:rsidRPr="007022D5">
        <w:t>, a majority of whom are women</w:t>
      </w:r>
      <w:r w:rsidRPr="007022D5">
        <w:t>. These efforts included technical trainings, community-led demonstrations, participatory research, and innovation</w:t>
      </w:r>
      <w:r w:rsidR="477738F4" w:rsidRPr="007022D5">
        <w:t xml:space="preserve"> </w:t>
      </w:r>
      <w:r w:rsidRPr="007022D5">
        <w:t>uptake activities tailored to local needs. Capacity sharing has been central to the Initiative’s strategy for enabling locally driven, sustainable transitions to nature-positive food systems.</w:t>
      </w:r>
    </w:p>
    <w:p w14:paraId="2A1F701D" w14:textId="050DC3C0" w:rsidR="003A6C34" w:rsidRPr="007022D5" w:rsidRDefault="191CF9B3">
      <w:r w:rsidRPr="007022D5">
        <w:rPr>
          <w:noProof/>
        </w:rPr>
        <w:drawing>
          <wp:inline distT="0" distB="0" distL="0" distR="0" wp14:anchorId="088D3181" wp14:editId="43BAC0D2">
            <wp:extent cx="5943600" cy="2457450"/>
            <wp:effectExtent l="0" t="0" r="0" b="0"/>
            <wp:docPr id="1067173939" name="Picture 106717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1739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19FF72A9" w14:textId="6E22DAF8" w:rsidR="75205CD7" w:rsidRPr="007022D5" w:rsidRDefault="75205CD7" w:rsidP="006A0556">
      <w:pPr>
        <w:jc w:val="both"/>
      </w:pPr>
      <w:r w:rsidRPr="007022D5">
        <w:rPr>
          <w:b/>
          <w:bCs/>
        </w:rPr>
        <w:t xml:space="preserve">Table 3 </w:t>
      </w:r>
      <w:r w:rsidR="3BFFBDCA" w:rsidRPr="007022D5">
        <w:rPr>
          <w:b/>
          <w:bCs/>
        </w:rPr>
        <w:t xml:space="preserve">and 4 </w:t>
      </w:r>
      <w:r w:rsidR="4432C741" w:rsidRPr="007022D5">
        <w:rPr>
          <w:b/>
          <w:bCs/>
        </w:rPr>
        <w:t xml:space="preserve">Policy </w:t>
      </w:r>
      <w:r w:rsidR="1023E661" w:rsidRPr="007022D5">
        <w:rPr>
          <w:b/>
          <w:bCs/>
        </w:rPr>
        <w:t>Change w</w:t>
      </w:r>
      <w:r w:rsidR="4432C741" w:rsidRPr="007022D5">
        <w:rPr>
          <w:b/>
          <w:bCs/>
        </w:rPr>
        <w:t>ork</w:t>
      </w:r>
      <w:r w:rsidR="051617B0" w:rsidRPr="007022D5">
        <w:rPr>
          <w:b/>
          <w:bCs/>
        </w:rPr>
        <w:t>:</w:t>
      </w:r>
      <w:r w:rsidR="051617B0" w:rsidRPr="007022D5">
        <w:t xml:space="preserve"> </w:t>
      </w:r>
      <w:r w:rsidR="678CC9C7" w:rsidRPr="007022D5">
        <w:t>N</w:t>
      </w:r>
      <w:r w:rsidR="5B663489" w:rsidRPr="007022D5">
        <w:t>ATURE</w:t>
      </w:r>
      <w:r w:rsidR="678CC9C7" w:rsidRPr="007022D5">
        <w:t>+</w:t>
      </w:r>
      <w:r w:rsidR="4432C741" w:rsidRPr="007022D5">
        <w:t xml:space="preserve"> </w:t>
      </w:r>
      <w:r w:rsidR="3CB83F9D" w:rsidRPr="007022D5">
        <w:t>e</w:t>
      </w:r>
      <w:r w:rsidR="4432C741" w:rsidRPr="007022D5">
        <w:t>ngaged policymakers at local, national, and global levels to integrate biodiversity and sustainability into agricultural and food system policies. Through tools like true cost accounting, gender-responsive analysis, and stakeholder dialogues, the Initiative informed evidence-based decision-making in all five target countries. Its contributions have shaped policy reforms, supported national strategies, and influenced global conversations on nature-positive agriculture.</w:t>
      </w:r>
      <w:r w:rsidR="62B45C93" w:rsidRPr="007022D5">
        <w:t xml:space="preserve"> An agroecology policy</w:t>
      </w:r>
      <w:r w:rsidR="556E684C" w:rsidRPr="007022D5">
        <w:t xml:space="preserve"> informed by NATURE+</w:t>
      </w:r>
      <w:r w:rsidR="62B45C93" w:rsidRPr="007022D5">
        <w:t xml:space="preserve"> </w:t>
      </w:r>
      <w:r w:rsidR="4E290372" w:rsidRPr="007022D5">
        <w:t>was</w:t>
      </w:r>
      <w:r w:rsidR="62B45C93" w:rsidRPr="007022D5">
        <w:t xml:space="preserve"> approved by Vihiga County </w:t>
      </w:r>
      <w:r w:rsidR="0E4198CF" w:rsidRPr="007022D5">
        <w:t>in Kenya</w:t>
      </w:r>
      <w:r w:rsidR="62B45C93" w:rsidRPr="007022D5">
        <w:t>.</w:t>
      </w:r>
    </w:p>
    <w:p w14:paraId="03EFCA41" w14:textId="3183D55B" w:rsidR="003A6C34" w:rsidRPr="007022D5" w:rsidRDefault="191CF9B3">
      <w:pPr>
        <w:jc w:val="center"/>
        <w:rPr>
          <w:ins w:id="438" w:author="Utomo, Julia (One CGIAR)" w:date="2025-04-02T04:33:00Z" w16du:dateUtc="2025-04-02T04:33:56Z"/>
        </w:rPr>
      </w:pPr>
      <w:commentRangeStart w:id="439"/>
      <w:commentRangeStart w:id="440"/>
      <w:r>
        <w:rPr>
          <w:noProof/>
        </w:rPr>
        <w:drawing>
          <wp:inline distT="0" distB="0" distL="0" distR="0" wp14:anchorId="175EDA79" wp14:editId="1201DD24">
            <wp:extent cx="5943600" cy="2200275"/>
            <wp:effectExtent l="0" t="0" r="0" b="0"/>
            <wp:docPr id="853876696" name="Picture 85387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76696"/>
                    <pic:cNvPicPr/>
                  </pic:nvPicPr>
                  <pic:blipFill>
                    <a:blip r:embed="rId52">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commentRangeEnd w:id="439"/>
      <w:r>
        <w:rPr>
          <w:rStyle w:val="CommentReference"/>
        </w:rPr>
        <w:commentReference w:id="439"/>
      </w:r>
      <w:commentRangeEnd w:id="440"/>
      <w:r>
        <w:rPr>
          <w:rStyle w:val="CommentReference"/>
        </w:rPr>
        <w:commentReference w:id="440"/>
      </w:r>
    </w:p>
    <w:p w14:paraId="2B216508" w14:textId="14AFC9C1" w:rsidR="7F1F28AB" w:rsidRDefault="7F1F28AB">
      <w:pPr>
        <w:jc w:val="center"/>
        <w:pPrChange w:id="443" w:author="Utomo, Julia (One CGIAR)" w:date="2025-04-02T04:33:00Z">
          <w:pPr/>
        </w:pPrChange>
      </w:pPr>
      <w:ins w:id="444" w:author="Utomo, Julia (One CGIAR)" w:date="2025-04-02T04:33:00Z">
        <w:r>
          <w:rPr>
            <w:noProof/>
          </w:rPr>
          <w:drawing>
            <wp:inline distT="0" distB="0" distL="0" distR="0" wp14:anchorId="3DA7BA7E" wp14:editId="280ADC86">
              <wp:extent cx="5943600" cy="2514600"/>
              <wp:effectExtent l="0" t="0" r="0" b="0"/>
              <wp:docPr id="952944837" name="Picture 95294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ins>
    </w:p>
    <w:p w14:paraId="1087FA82" w14:textId="47D3D958" w:rsidR="4E6E568B" w:rsidRPr="007022D5" w:rsidRDefault="4E6E568B" w:rsidP="1549A7A9">
      <w:pPr>
        <w:jc w:val="both"/>
      </w:pPr>
      <w:r w:rsidRPr="007022D5">
        <w:rPr>
          <w:noProof/>
        </w:rPr>
        <w:drawing>
          <wp:inline distT="0" distB="0" distL="0" distR="0" wp14:anchorId="472E670B" wp14:editId="2BE26A0A">
            <wp:extent cx="3038771" cy="1333500"/>
            <wp:effectExtent l="0" t="0" r="0" b="0"/>
            <wp:docPr id="1407392018" name="Picture 45005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058098"/>
                    <pic:cNvPicPr/>
                  </pic:nvPicPr>
                  <pic:blipFill>
                    <a:blip r:embed="rId54" cstate="print">
                      <a:extLst>
                        <a:ext uri="{28A0092B-C50C-407E-A947-70E740481C1C}">
                          <a14:useLocalDpi xmlns:a14="http://schemas.microsoft.com/office/drawing/2010/main" val="0"/>
                        </a:ext>
                      </a:extLst>
                    </a:blip>
                    <a:srcRect l="49371"/>
                    <a:stretch>
                      <a:fillRect/>
                    </a:stretch>
                  </pic:blipFill>
                  <pic:spPr>
                    <a:xfrm>
                      <a:off x="0" y="0"/>
                      <a:ext cx="3038771" cy="1333500"/>
                    </a:xfrm>
                    <a:prstGeom prst="rect">
                      <a:avLst/>
                    </a:prstGeom>
                  </pic:spPr>
                </pic:pic>
              </a:graphicData>
            </a:graphic>
          </wp:inline>
        </w:drawing>
      </w:r>
    </w:p>
    <w:p w14:paraId="1A0D5199" w14:textId="08278B87" w:rsidR="7771EC56" w:rsidRPr="007022D5" w:rsidRDefault="7771EC56" w:rsidP="1549A7A9">
      <w:pPr>
        <w:jc w:val="both"/>
      </w:pPr>
      <w:r w:rsidRPr="007022D5">
        <w:rPr>
          <w:b/>
          <w:bCs/>
        </w:rPr>
        <w:t xml:space="preserve">Table </w:t>
      </w:r>
      <w:r w:rsidR="6B3A979A" w:rsidRPr="007022D5">
        <w:rPr>
          <w:b/>
          <w:bCs/>
        </w:rPr>
        <w:t xml:space="preserve">5 </w:t>
      </w:r>
      <w:r w:rsidR="15BEC967" w:rsidRPr="007022D5">
        <w:rPr>
          <w:b/>
          <w:bCs/>
        </w:rPr>
        <w:t xml:space="preserve">and 6 </w:t>
      </w:r>
      <w:r w:rsidRPr="007022D5">
        <w:rPr>
          <w:b/>
          <w:bCs/>
        </w:rPr>
        <w:t>C</w:t>
      </w:r>
      <w:r w:rsidR="08BAEE78" w:rsidRPr="007022D5">
        <w:rPr>
          <w:b/>
          <w:bCs/>
        </w:rPr>
        <w:t>ontributing Partners:</w:t>
      </w:r>
      <w:r w:rsidR="08BAEE78" w:rsidRPr="007022D5">
        <w:t xml:space="preserve"> T</w:t>
      </w:r>
      <w:r w:rsidR="522B295B" w:rsidRPr="007022D5">
        <w:t xml:space="preserve">he </w:t>
      </w:r>
      <w:r w:rsidR="08BAEE78" w:rsidRPr="007022D5">
        <w:t>table</w:t>
      </w:r>
      <w:r w:rsidR="5DCFD5AE" w:rsidRPr="007022D5">
        <w:t>s</w:t>
      </w:r>
      <w:r w:rsidR="08BAEE78" w:rsidRPr="007022D5">
        <w:t xml:space="preserve"> present the key external (non-CGIAR) partners that have contributed to the Nature-Positive Solutions Initiative between 2022 and 2024. Partnerships span government agencies, national research systems, civil society organizations, Indigenous groups, the private sector, and international development actors. These collaborations have been instrumental in co-designing innovations, scaling adoption, influencing policy, and ensuring that nature-positive solutions are grounded in local realities and institutionalised for long-term impact.</w:t>
      </w:r>
    </w:p>
    <w:p w14:paraId="7392CC73" w14:textId="4E97739D" w:rsidR="0750307A" w:rsidRPr="007022D5" w:rsidRDefault="0750307A">
      <w:commentRangeStart w:id="445"/>
      <w:commentRangeStart w:id="446"/>
      <w:r>
        <w:rPr>
          <w:noProof/>
        </w:rPr>
        <w:drawing>
          <wp:inline distT="0" distB="0" distL="0" distR="0" wp14:anchorId="60D68B70" wp14:editId="53326657">
            <wp:extent cx="5943600" cy="1552575"/>
            <wp:effectExtent l="0" t="0" r="0" b="0"/>
            <wp:docPr id="55093270" name="Picture 550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93270"/>
                    <pic:cNvPicPr/>
                  </pic:nvPicPr>
                  <pic:blipFill>
                    <a:blip r:embed="rId55">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commentRangeEnd w:id="445"/>
      <w:r>
        <w:rPr>
          <w:rStyle w:val="CommentReference"/>
        </w:rPr>
        <w:commentReference w:id="445"/>
      </w:r>
      <w:commentRangeEnd w:id="446"/>
      <w:r>
        <w:rPr>
          <w:rStyle w:val="CommentReference"/>
        </w:rPr>
        <w:commentReference w:id="446"/>
      </w:r>
    </w:p>
    <w:p w14:paraId="5F96A722" w14:textId="13B3B20A" w:rsidR="003A6C34" w:rsidRPr="007022D5" w:rsidRDefault="44DEE70C">
      <w:pPr>
        <w:rPr>
          <w:ins w:id="449" w:author="Utomo, Julia (One CGIAR)" w:date="2025-04-02T05:08:00Z" w16du:dateUtc="2025-04-02T05:08:02Z"/>
        </w:rPr>
      </w:pPr>
      <w:r>
        <w:rPr>
          <w:noProof/>
        </w:rPr>
        <w:drawing>
          <wp:inline distT="0" distB="0" distL="0" distR="0" wp14:anchorId="6E39F100" wp14:editId="24D8CAA2">
            <wp:extent cx="5943600" cy="1552575"/>
            <wp:effectExtent l="0" t="0" r="0" b="0"/>
            <wp:docPr id="1388527590" name="Picture 176978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78857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0CB1D2A1" w14:textId="7711F79C" w:rsidR="4450F4F1" w:rsidRDefault="4450F4F1">
      <w:ins w:id="450" w:author="Utomo, Julia (One CGIAR)" w:date="2025-04-02T05:08:00Z">
        <w:r>
          <w:rPr>
            <w:noProof/>
          </w:rPr>
          <w:drawing>
            <wp:inline distT="0" distB="0" distL="0" distR="0" wp14:anchorId="55BAC8C4" wp14:editId="214CBC2D">
              <wp:extent cx="5943600" cy="4581524"/>
              <wp:effectExtent l="0" t="0" r="0" b="0"/>
              <wp:docPr id="719629035" name="Picture 71962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581524"/>
                      </a:xfrm>
                      <a:prstGeom prst="rect">
                        <a:avLst/>
                      </a:prstGeom>
                    </pic:spPr>
                  </pic:pic>
                </a:graphicData>
              </a:graphic>
            </wp:inline>
          </w:drawing>
        </w:r>
      </w:ins>
    </w:p>
    <w:p w14:paraId="5B95CD12" w14:textId="2ABE03E7" w:rsidR="003A6C34" w:rsidRPr="007022D5" w:rsidRDefault="3E189344">
      <w:pPr>
        <w:rPr>
          <w:ins w:id="451" w:author="Utomo, Julia (One CGIAR)" w:date="2025-04-02T05:25:00Z" w16du:dateUtc="2025-04-02T05:25:00Z"/>
        </w:rPr>
      </w:pPr>
      <w:r w:rsidRPr="79BB7267">
        <w:rPr>
          <w:b/>
          <w:bCs/>
        </w:rPr>
        <w:t xml:space="preserve">Table </w:t>
      </w:r>
      <w:r w:rsidR="61CB510C" w:rsidRPr="79BB7267">
        <w:rPr>
          <w:b/>
          <w:bCs/>
        </w:rPr>
        <w:t>7</w:t>
      </w:r>
      <w:r w:rsidRPr="79BB7267">
        <w:rPr>
          <w:b/>
          <w:bCs/>
        </w:rPr>
        <w:t xml:space="preserve"> </w:t>
      </w:r>
      <w:r w:rsidR="44994657" w:rsidRPr="79BB7267">
        <w:rPr>
          <w:b/>
          <w:bCs/>
        </w:rPr>
        <w:t>Innovation Use:</w:t>
      </w:r>
      <w:r w:rsidR="44994657">
        <w:t xml:space="preserve"> This table captures the range of innovations developed or applied through the Nature-Positive Solutions Initiative between 2022 and 2024. It includes digital tools, restoration planning frameworks, circular bioeconomy models, and participatory methodologies that have been adopted by farmers, researchers, and policy actors.</w:t>
      </w:r>
      <w:r>
        <w:br w:type="page"/>
      </w:r>
      <w:commentRangeStart w:id="452"/>
      <w:commentRangeStart w:id="453"/>
      <w:r w:rsidR="7696A730">
        <w:rPr>
          <w:noProof/>
        </w:rPr>
        <w:drawing>
          <wp:inline distT="0" distB="0" distL="0" distR="0" wp14:anchorId="0BF08183" wp14:editId="2EBAD3C7">
            <wp:extent cx="5943600" cy="2809875"/>
            <wp:effectExtent l="0" t="0" r="0" b="0"/>
            <wp:docPr id="1493167835" name="Picture 149316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167835"/>
                    <pic:cNvPicPr/>
                  </pic:nvPicPr>
                  <pic:blipFill>
                    <a:blip r:embed="rId58">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commentRangeEnd w:id="452"/>
      <w:r>
        <w:rPr>
          <w:rStyle w:val="CommentReference"/>
        </w:rPr>
        <w:commentReference w:id="452"/>
      </w:r>
      <w:commentRangeEnd w:id="453"/>
      <w:r>
        <w:rPr>
          <w:rStyle w:val="CommentReference"/>
        </w:rPr>
        <w:commentReference w:id="453"/>
      </w:r>
    </w:p>
    <w:p w14:paraId="753DA345" w14:textId="797D5BF3" w:rsidR="117462BE" w:rsidRDefault="117462BE">
      <w:ins w:id="456" w:author="Utomo, Julia (One CGIAR)" w:date="2025-04-02T05:25:00Z">
        <w:r>
          <w:rPr>
            <w:noProof/>
          </w:rPr>
          <w:drawing>
            <wp:inline distT="0" distB="0" distL="0" distR="0" wp14:anchorId="1150B965" wp14:editId="2A6CA3E8">
              <wp:extent cx="5943600" cy="2895600"/>
              <wp:effectExtent l="0" t="0" r="0" b="0"/>
              <wp:docPr id="1676119026" name="Picture 167611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ins>
    </w:p>
    <w:p w14:paraId="13CB595B" w14:textId="64A89AB8" w:rsidR="003A6C34" w:rsidRPr="007022D5" w:rsidRDefault="0058320A" w:rsidP="22EC7CD1">
      <w:pPr>
        <w:spacing w:after="0" w:line="240" w:lineRule="auto"/>
        <w:jc w:val="both"/>
        <w:rPr>
          <w:b/>
          <w:bCs/>
          <w:highlight w:val="lightGray"/>
        </w:rPr>
      </w:pPr>
      <w:r w:rsidRPr="007022D5">
        <w:rPr>
          <w:b/>
          <w:bCs/>
          <w:highlight w:val="lightGray"/>
        </w:rPr>
        <w:t>Section 5: Partnerships</w:t>
      </w:r>
    </w:p>
    <w:p w14:paraId="2ACA3416" w14:textId="43E2D176" w:rsidR="22EC7CD1" w:rsidRPr="007022D5" w:rsidRDefault="22EC7CD1" w:rsidP="22EC7CD1">
      <w:pPr>
        <w:spacing w:after="0" w:line="240" w:lineRule="auto"/>
        <w:jc w:val="both"/>
        <w:rPr>
          <w:b/>
          <w:bCs/>
          <w:highlight w:val="lightGray"/>
        </w:rPr>
      </w:pPr>
    </w:p>
    <w:p w14:paraId="266EE92A" w14:textId="6F5B682F" w:rsidR="00A35036" w:rsidRPr="007022D5" w:rsidRDefault="03791236" w:rsidP="5C30AA48">
      <w:pPr>
        <w:spacing w:after="0" w:line="240" w:lineRule="auto"/>
        <w:rPr>
          <w:color w:val="000000" w:themeColor="text1"/>
        </w:rPr>
      </w:pPr>
      <w:r w:rsidRPr="007022D5">
        <w:rPr>
          <w:color w:val="000000" w:themeColor="text1"/>
        </w:rPr>
        <w:t>Photo for section 5</w:t>
      </w:r>
    </w:p>
    <w:p w14:paraId="22C5F3B0" w14:textId="5212C89D" w:rsidR="00A35036" w:rsidRPr="007022D5" w:rsidRDefault="03791236" w:rsidP="5C30AA48">
      <w:pPr>
        <w:spacing w:after="0" w:line="240" w:lineRule="auto"/>
        <w:rPr>
          <w:color w:val="000000" w:themeColor="text1"/>
        </w:rPr>
      </w:pPr>
      <w:r w:rsidRPr="007022D5">
        <w:rPr>
          <w:color w:val="000000" w:themeColor="text1"/>
        </w:rPr>
        <w:t xml:space="preserve">Option 1: </w:t>
      </w:r>
      <w:hyperlink r:id="rId60">
        <w:r w:rsidRPr="007022D5">
          <w:rPr>
            <w:rStyle w:val="Hyperlink"/>
          </w:rPr>
          <w:t>Jai Rana at Agoro community seedbank.jpeg</w:t>
        </w:r>
      </w:hyperlink>
    </w:p>
    <w:p w14:paraId="7BA6226C" w14:textId="71810E93" w:rsidR="00A35036" w:rsidRPr="007022D5" w:rsidRDefault="03791236" w:rsidP="5C30AA48">
      <w:pPr>
        <w:spacing w:after="0" w:line="240" w:lineRule="auto"/>
        <w:rPr>
          <w:color w:val="000000" w:themeColor="text1"/>
        </w:rPr>
      </w:pPr>
      <w:r w:rsidRPr="007022D5">
        <w:rPr>
          <w:color w:val="000000" w:themeColor="text1"/>
        </w:rPr>
        <w:t>Evelyn Okoth (left), discusses her community’s seedbank Kisumu County, Kenya, with Jai Rana (right), the India Country Representative for the Alliance of Bioversity International and CIAT. Okoth leads a women’s group in her community that collaborated closely with NATURE+ on the implementation of nature-positive agriculture. Partnerships with local community organizations were key to the Initiative’s successes across its five target countries.</w:t>
      </w:r>
    </w:p>
    <w:p w14:paraId="5D873D9B" w14:textId="4FA776E2" w:rsidR="00A35036" w:rsidRPr="007022D5" w:rsidRDefault="03791236" w:rsidP="5C30AA48">
      <w:pPr>
        <w:spacing w:after="0" w:line="240" w:lineRule="auto"/>
        <w:rPr>
          <w:color w:val="000000" w:themeColor="text1"/>
        </w:rPr>
      </w:pPr>
      <w:r w:rsidRPr="007022D5">
        <w:rPr>
          <w:color w:val="000000" w:themeColor="text1"/>
        </w:rPr>
        <w:t>Credit: Sean Mattson/NATURE+, Alliance of Bioversity International and CIAT</w:t>
      </w:r>
    </w:p>
    <w:p w14:paraId="12DC514C" w14:textId="24724C0B" w:rsidR="00A35036" w:rsidRPr="007022D5" w:rsidRDefault="00A35036">
      <w:pPr>
        <w:spacing w:after="0" w:line="240" w:lineRule="auto"/>
        <w:jc w:val="both"/>
      </w:pPr>
    </w:p>
    <w:p w14:paraId="31E9977E" w14:textId="540765BB" w:rsidR="5C30AA48" w:rsidRPr="007022D5" w:rsidRDefault="5C30AA48" w:rsidP="5C30AA48">
      <w:pPr>
        <w:spacing w:after="0" w:line="240" w:lineRule="auto"/>
        <w:jc w:val="both"/>
      </w:pPr>
    </w:p>
    <w:p w14:paraId="703CAC5D" w14:textId="77777777" w:rsidR="00A35036" w:rsidRPr="007022D5" w:rsidRDefault="00A35036" w:rsidP="00A35036">
      <w:pPr>
        <w:spacing w:after="0" w:line="240" w:lineRule="auto"/>
        <w:jc w:val="both"/>
        <w:rPr>
          <w:b/>
          <w:bCs/>
          <w:iCs/>
        </w:rPr>
      </w:pPr>
      <w:r w:rsidRPr="007022D5">
        <w:rPr>
          <w:b/>
          <w:bCs/>
          <w:iCs/>
        </w:rPr>
        <w:t>Partnerships and NATURE+ impact pathways</w:t>
      </w:r>
    </w:p>
    <w:p w14:paraId="62AD5FB3" w14:textId="77777777" w:rsidR="00A35036" w:rsidRPr="007022D5" w:rsidRDefault="00A35036" w:rsidP="00A35036">
      <w:pPr>
        <w:spacing w:after="0" w:line="240" w:lineRule="auto"/>
        <w:jc w:val="both"/>
      </w:pPr>
    </w:p>
    <w:p w14:paraId="303D2FDE" w14:textId="29412318" w:rsidR="00A35036" w:rsidRPr="007022D5" w:rsidRDefault="00A35036" w:rsidP="00A35036">
      <w:pPr>
        <w:spacing w:after="0" w:line="240" w:lineRule="auto"/>
        <w:jc w:val="both"/>
      </w:pPr>
    </w:p>
    <w:p w14:paraId="6BFD51EC" w14:textId="77777777" w:rsidR="00A35036" w:rsidRPr="007022D5" w:rsidRDefault="00A35036">
      <w:pPr>
        <w:spacing w:after="0" w:line="240" w:lineRule="auto"/>
        <w:jc w:val="both"/>
      </w:pPr>
    </w:p>
    <w:p w14:paraId="5F09F4CB" w14:textId="483A63CF" w:rsidR="00A35036" w:rsidRPr="007022D5" w:rsidRDefault="00D23083">
      <w:pPr>
        <w:spacing w:after="0" w:line="240" w:lineRule="auto"/>
        <w:jc w:val="both"/>
      </w:pPr>
      <w:r w:rsidRPr="007022D5">
        <w:rPr>
          <w:noProof/>
        </w:rPr>
        <w:drawing>
          <wp:inline distT="0" distB="0" distL="0" distR="0" wp14:anchorId="0313D60B" wp14:editId="36613D79">
            <wp:extent cx="5943600" cy="3442335"/>
            <wp:effectExtent l="0" t="0" r="0" b="5715"/>
            <wp:docPr id="16648876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7688" name="Picture 1" descr="A diagram of a network&#10;&#10;AI-generated content may be incorrect."/>
                    <pic:cNvPicPr/>
                  </pic:nvPicPr>
                  <pic:blipFill>
                    <a:blip r:embed="rId61"/>
                    <a:stretch>
                      <a:fillRect/>
                    </a:stretch>
                  </pic:blipFill>
                  <pic:spPr>
                    <a:xfrm>
                      <a:off x="0" y="0"/>
                      <a:ext cx="5943600" cy="3442335"/>
                    </a:xfrm>
                    <a:prstGeom prst="rect">
                      <a:avLst/>
                    </a:prstGeom>
                  </pic:spPr>
                </pic:pic>
              </a:graphicData>
            </a:graphic>
          </wp:inline>
        </w:drawing>
      </w:r>
    </w:p>
    <w:p w14:paraId="6D9C8D39" w14:textId="77777777" w:rsidR="003A6C34" w:rsidRPr="007022D5" w:rsidRDefault="003A6C34">
      <w:pPr>
        <w:spacing w:after="0" w:line="240" w:lineRule="auto"/>
        <w:jc w:val="both"/>
      </w:pPr>
    </w:p>
    <w:p w14:paraId="19F640C3" w14:textId="69FC9D50" w:rsidR="00E44F83" w:rsidRPr="007022D5" w:rsidRDefault="257AF420" w:rsidP="1549A7A9">
      <w:pPr>
        <w:spacing w:after="0" w:line="240" w:lineRule="auto"/>
        <w:jc w:val="both"/>
      </w:pPr>
      <w:r w:rsidRPr="007022D5">
        <w:t>P</w:t>
      </w:r>
      <w:r w:rsidR="26227A0A" w:rsidRPr="007022D5">
        <w:t xml:space="preserve">artnerships </w:t>
      </w:r>
      <w:r w:rsidR="1E944B18" w:rsidRPr="007022D5">
        <w:t>were</w:t>
      </w:r>
      <w:r w:rsidR="26227A0A" w:rsidRPr="007022D5">
        <w:t xml:space="preserve"> at the core of </w:t>
      </w:r>
      <w:r w:rsidR="3E93BF70" w:rsidRPr="007022D5">
        <w:t>NATURE+</w:t>
      </w:r>
      <w:r w:rsidR="6C613C6A" w:rsidRPr="007022D5">
        <w:t>.</w:t>
      </w:r>
      <w:r w:rsidR="26227A0A" w:rsidRPr="007022D5">
        <w:t xml:space="preserve"> </w:t>
      </w:r>
      <w:r w:rsidR="31C19853" w:rsidRPr="007022D5">
        <w:t>Their expertise and site-specific knowledge played</w:t>
      </w:r>
      <w:r w:rsidR="26227A0A" w:rsidRPr="007022D5">
        <w:t xml:space="preserve"> a critical role in scaling innovations, implementing nature-positive agricultural practices, and driving policy and investment change. The Initiative collaborated with a diverse network of </w:t>
      </w:r>
      <w:r w:rsidR="26227A0A" w:rsidRPr="007022D5">
        <w:rPr>
          <w:b/>
          <w:bCs/>
        </w:rPr>
        <w:t xml:space="preserve">research institutions, </w:t>
      </w:r>
      <w:r w:rsidR="4DB9E621" w:rsidRPr="007022D5">
        <w:rPr>
          <w:b/>
          <w:bCs/>
        </w:rPr>
        <w:t xml:space="preserve">international Organizations, </w:t>
      </w:r>
      <w:r w:rsidR="26227A0A" w:rsidRPr="007022D5">
        <w:rPr>
          <w:b/>
          <w:bCs/>
        </w:rPr>
        <w:t>national and local governments, farmer organizations, private sector actors, and civil society groups</w:t>
      </w:r>
      <w:r w:rsidR="26227A0A" w:rsidRPr="007022D5">
        <w:t xml:space="preserve"> to ensure that nature-positive approaches are effectively integrated into food systems and landscapes.</w:t>
      </w:r>
    </w:p>
    <w:p w14:paraId="4D552D0C" w14:textId="2CA04421" w:rsidR="1549A7A9" w:rsidRPr="007022D5" w:rsidRDefault="1549A7A9" w:rsidP="1549A7A9">
      <w:pPr>
        <w:spacing w:after="0" w:line="240" w:lineRule="auto"/>
        <w:jc w:val="both"/>
      </w:pPr>
    </w:p>
    <w:p w14:paraId="171F4618" w14:textId="6E2278EC" w:rsidR="00E44F83" w:rsidRPr="007022D5" w:rsidRDefault="26227A0A" w:rsidP="00E44F83">
      <w:pPr>
        <w:spacing w:after="0" w:line="240" w:lineRule="auto"/>
        <w:jc w:val="both"/>
      </w:pPr>
      <w:r w:rsidRPr="007022D5">
        <w:t xml:space="preserve">The </w:t>
      </w:r>
      <w:ins w:id="457" w:author="Davis, Claire (IFPRI)" w:date="2025-04-01T20:40:00Z" w16du:dateUtc="2025-04-02T00:40:00Z">
        <w:r w:rsidR="006A55D6">
          <w:t>t</w:t>
        </w:r>
      </w:ins>
      <w:del w:id="458" w:author="Davis, Claire (IFPRI)" w:date="2025-04-01T20:40:00Z" w16du:dateUtc="2025-04-02T00:40:00Z">
        <w:r w:rsidRPr="007022D5" w:rsidDel="006A55D6">
          <w:delText>T</w:delText>
        </w:r>
      </w:del>
      <w:r w:rsidRPr="007022D5">
        <w:t xml:space="preserve">heory of </w:t>
      </w:r>
      <w:ins w:id="459" w:author="Davis, Claire (IFPRI)" w:date="2025-04-01T20:40:00Z" w16du:dateUtc="2025-04-02T00:40:00Z">
        <w:r w:rsidR="006A55D6">
          <w:t>c</w:t>
        </w:r>
      </w:ins>
      <w:del w:id="460" w:author="Davis, Claire (IFPRI)" w:date="2025-04-01T20:40:00Z" w16du:dateUtc="2025-04-02T00:40:00Z">
        <w:r w:rsidRPr="007022D5" w:rsidDel="006A55D6">
          <w:delText>C</w:delText>
        </w:r>
      </w:del>
      <w:r w:rsidRPr="007022D5">
        <w:t>hange guiding the Initiative emphasize</w:t>
      </w:r>
      <w:r w:rsidR="0C740CE5" w:rsidRPr="007022D5">
        <w:t>d</w:t>
      </w:r>
      <w:r w:rsidRPr="007022D5">
        <w:t xml:space="preserve"> cross-sector collaboration to achieve meaningful progress toward</w:t>
      </w:r>
      <w:del w:id="461" w:author="Davis, Claire (IFPRI)" w:date="2025-04-01T20:27:00Z" w16du:dateUtc="2025-04-02T00:27:00Z">
        <w:r w:rsidRPr="007022D5" w:rsidDel="00833385">
          <w:delText>s</w:delText>
        </w:r>
      </w:del>
      <w:r w:rsidRPr="007022D5">
        <w:t xml:space="preserve"> the End of Initiative Outcomes (EOIOs). Partnerships supported key areas such as knowledge co-creation, capacity building, policy uptake, and investment mobilization, ensuring that nature-positive solutions are both scientifically grounded and implementable at scale.</w:t>
      </w:r>
    </w:p>
    <w:p w14:paraId="1BBECB00" w14:textId="75EC9D0D" w:rsidR="1549A7A9" w:rsidRPr="007022D5" w:rsidRDefault="1549A7A9" w:rsidP="1549A7A9">
      <w:pPr>
        <w:spacing w:after="0" w:line="240" w:lineRule="auto"/>
        <w:jc w:val="both"/>
      </w:pPr>
    </w:p>
    <w:p w14:paraId="25D0C49D" w14:textId="1B06536E" w:rsidR="00E44F83" w:rsidRPr="007022D5" w:rsidRDefault="26227A0A" w:rsidP="00E44F83">
      <w:pPr>
        <w:spacing w:after="0" w:line="240" w:lineRule="auto"/>
        <w:jc w:val="both"/>
      </w:pPr>
      <w:r w:rsidRPr="007022D5">
        <w:t>These collaborations facilitated the implementation of participatory research approaches, strengthened farmer-led innovation, and provided critical financial and technical resources to sustain long-term adoption of biodiversity-enhancing practices. Many of these partnerships evolved into sustained collaborations, ensuring that the Initiative’s impact extends beyond the CGIAR business cycle.</w:t>
      </w:r>
    </w:p>
    <w:p w14:paraId="3703FFF9" w14:textId="77777777" w:rsidR="007A407D" w:rsidRPr="007022D5" w:rsidRDefault="007A407D" w:rsidP="00E44F83">
      <w:pPr>
        <w:spacing w:after="0" w:line="240" w:lineRule="auto"/>
        <w:jc w:val="both"/>
        <w:rPr>
          <w:b/>
          <w:bCs/>
        </w:rPr>
      </w:pPr>
    </w:p>
    <w:p w14:paraId="55136FDC" w14:textId="255B34C4" w:rsidR="00E44F83" w:rsidRPr="007022D5" w:rsidRDefault="00E44F83" w:rsidP="00E44F83">
      <w:pPr>
        <w:spacing w:after="0" w:line="240" w:lineRule="auto"/>
        <w:jc w:val="both"/>
        <w:rPr>
          <w:b/>
          <w:bCs/>
        </w:rPr>
      </w:pPr>
      <w:r w:rsidRPr="007022D5">
        <w:rPr>
          <w:b/>
          <w:bCs/>
        </w:rPr>
        <w:t>Partnership Landscape and Key Contributions</w:t>
      </w:r>
    </w:p>
    <w:p w14:paraId="65B726EF" w14:textId="77777777" w:rsidR="00E44F83" w:rsidRPr="007022D5" w:rsidRDefault="00E44F83" w:rsidP="00E44F83">
      <w:pPr>
        <w:spacing w:after="0" w:line="240" w:lineRule="auto"/>
        <w:jc w:val="both"/>
      </w:pPr>
      <w:r w:rsidRPr="007022D5">
        <w:t>The Initiative has engaged with a broad range of external (non-CGIAR) partners, including:</w:t>
      </w:r>
    </w:p>
    <w:p w14:paraId="3E5D7AC3" w14:textId="77777777" w:rsidR="00E44F83" w:rsidRPr="007022D5" w:rsidRDefault="00E44F83" w:rsidP="00E44F83">
      <w:pPr>
        <w:numPr>
          <w:ilvl w:val="0"/>
          <w:numId w:val="27"/>
        </w:numPr>
        <w:spacing w:after="0" w:line="240" w:lineRule="auto"/>
        <w:jc w:val="both"/>
      </w:pPr>
      <w:r w:rsidRPr="007022D5">
        <w:rPr>
          <w:b/>
          <w:bCs/>
        </w:rPr>
        <w:t>National Agricultural Research and Extension Systems (NARES)</w:t>
      </w:r>
      <w:r w:rsidRPr="007022D5">
        <w:t xml:space="preserve"> to drive localized research and adoption of nature-positive solutions.</w:t>
      </w:r>
    </w:p>
    <w:p w14:paraId="233B5FD0" w14:textId="6C13E972" w:rsidR="00E44F83" w:rsidRPr="007022D5" w:rsidRDefault="00E44F83" w:rsidP="00E44F83">
      <w:pPr>
        <w:numPr>
          <w:ilvl w:val="0"/>
          <w:numId w:val="27"/>
        </w:numPr>
        <w:spacing w:after="0" w:line="240" w:lineRule="auto"/>
        <w:jc w:val="both"/>
      </w:pPr>
      <w:r w:rsidRPr="007022D5">
        <w:rPr>
          <w:b/>
          <w:bCs/>
        </w:rPr>
        <w:t>Government agencies</w:t>
      </w:r>
      <w:r w:rsidRPr="007022D5">
        <w:t xml:space="preserve"> in Kenya, </w:t>
      </w:r>
      <w:del w:id="462" w:author="Davis, Claire (IFPRI)" w:date="2025-04-01T20:45:00Z" w16du:dateUtc="2025-04-02T00:45:00Z">
        <w:r w:rsidRPr="007022D5" w:rsidDel="007A1BC6">
          <w:delText>Vietnam</w:delText>
        </w:r>
      </w:del>
      <w:ins w:id="463" w:author="Davis, Claire (IFPRI)" w:date="2025-04-01T20:45:00Z" w16du:dateUtc="2025-04-02T00:45:00Z">
        <w:r w:rsidR="007A1BC6">
          <w:t>Viet Nam</w:t>
        </w:r>
      </w:ins>
      <w:r w:rsidRPr="007022D5">
        <w:t>, Colombia, India, and Burkina Faso, influencing policy frameworks that integrate biodiversity into national agricultural strategies.</w:t>
      </w:r>
    </w:p>
    <w:p w14:paraId="37D7614A" w14:textId="77777777" w:rsidR="00E44F83" w:rsidRPr="007022D5" w:rsidRDefault="00E44F83" w:rsidP="00E44F83">
      <w:pPr>
        <w:numPr>
          <w:ilvl w:val="0"/>
          <w:numId w:val="27"/>
        </w:numPr>
        <w:spacing w:after="0" w:line="240" w:lineRule="auto"/>
        <w:jc w:val="both"/>
      </w:pPr>
      <w:r w:rsidRPr="007022D5">
        <w:rPr>
          <w:b/>
          <w:bCs/>
        </w:rPr>
        <w:t>Farmer cooperatives and local community organizations</w:t>
      </w:r>
      <w:r w:rsidRPr="007022D5">
        <w:t>, ensuring that smallholder farmers are both beneficiaries and co-creators of innovations.</w:t>
      </w:r>
    </w:p>
    <w:p w14:paraId="5CBC2C99" w14:textId="0F2DE831" w:rsidR="00E44F83" w:rsidRPr="007022D5" w:rsidRDefault="26227A0A" w:rsidP="1549A7A9">
      <w:pPr>
        <w:numPr>
          <w:ilvl w:val="0"/>
          <w:numId w:val="27"/>
        </w:numPr>
        <w:spacing w:after="0" w:line="240" w:lineRule="auto"/>
        <w:jc w:val="both"/>
      </w:pPr>
      <w:r w:rsidRPr="007022D5">
        <w:rPr>
          <w:b/>
          <w:bCs/>
        </w:rPr>
        <w:t>Private sector actors</w:t>
      </w:r>
      <w:r w:rsidRPr="007022D5">
        <w:t>, including agribusinesses and impact investors</w:t>
      </w:r>
      <w:r w:rsidR="2C6D2547" w:rsidRPr="007022D5">
        <w:t xml:space="preserve"> </w:t>
      </w:r>
      <w:r w:rsidR="1BF3AAF8" w:rsidRPr="007022D5">
        <w:t xml:space="preserve">to support </w:t>
      </w:r>
      <w:r w:rsidRPr="007022D5">
        <w:t>market access and financial sustainability for nature-positive products.</w:t>
      </w:r>
    </w:p>
    <w:p w14:paraId="3A07C5D2" w14:textId="71647D40" w:rsidR="00E44F83" w:rsidRPr="007022D5" w:rsidRDefault="26227A0A" w:rsidP="00E44F83">
      <w:pPr>
        <w:numPr>
          <w:ilvl w:val="0"/>
          <w:numId w:val="27"/>
        </w:numPr>
        <w:spacing w:after="0" w:line="240" w:lineRule="auto"/>
        <w:jc w:val="both"/>
      </w:pPr>
      <w:r w:rsidRPr="007022D5">
        <w:rPr>
          <w:b/>
          <w:bCs/>
        </w:rPr>
        <w:t>International NGOs and UN agencies</w:t>
      </w:r>
      <w:r w:rsidRPr="007022D5">
        <w:t>, helping integrate the Initiative’s work into global sustainability agendas.</w:t>
      </w:r>
    </w:p>
    <w:p w14:paraId="70195ECA" w14:textId="4AA952E3" w:rsidR="1549A7A9" w:rsidRPr="007022D5" w:rsidRDefault="1549A7A9" w:rsidP="1549A7A9">
      <w:pPr>
        <w:spacing w:after="0" w:line="240" w:lineRule="auto"/>
        <w:jc w:val="both"/>
      </w:pPr>
    </w:p>
    <w:p w14:paraId="0BCB9ADE" w14:textId="62B1EDA7" w:rsidR="007A407D" w:rsidRPr="007022D5" w:rsidRDefault="19613080" w:rsidP="1549A7A9">
      <w:pPr>
        <w:spacing w:after="0" w:line="240" w:lineRule="auto"/>
        <w:jc w:val="both"/>
        <w:rPr>
          <w:b/>
          <w:bCs/>
        </w:rPr>
      </w:pPr>
      <w:r w:rsidRPr="007022D5">
        <w:t xml:space="preserve">Across all </w:t>
      </w:r>
      <w:del w:id="464" w:author="Davis, Claire (IFPRI)" w:date="2025-04-01T20:22:00Z" w16du:dateUtc="2025-04-02T00:22:00Z">
        <w:r w:rsidRPr="007022D5" w:rsidDel="009252AF">
          <w:delText>work packages</w:delText>
        </w:r>
      </w:del>
      <w:ins w:id="465" w:author="Davis, Claire (IFPRI)" w:date="2025-04-01T20:22:00Z" w16du:dateUtc="2025-04-02T00:22:00Z">
        <w:r w:rsidR="009252AF" w:rsidRPr="007022D5">
          <w:t>WPs</w:t>
        </w:r>
      </w:ins>
      <w:r w:rsidRPr="007022D5">
        <w:t xml:space="preserve">, partnerships </w:t>
      </w:r>
      <w:r w:rsidR="47F1E1C0" w:rsidRPr="007022D5">
        <w:t>were</w:t>
      </w:r>
      <w:r w:rsidRPr="007022D5">
        <w:t xml:space="preserve"> instrumental in translating research into action. Notably, collaborations with investment actors—particularly in Kenya and Colombia— led to the mainstreaming of nature-positive financial frameworks, as demonstrated by efforts to integrate biodiversity incentives into national agricultural policies. Simultaneously, policy-focused partnerships supported evidence-based decision-making, with India, </w:t>
      </w:r>
      <w:del w:id="466" w:author="Davis, Claire (IFPRI)" w:date="2025-04-01T20:45:00Z" w16du:dateUtc="2025-04-02T00:45:00Z">
        <w:r w:rsidRPr="007022D5" w:rsidDel="007A1BC6">
          <w:delText>Vietnam</w:delText>
        </w:r>
      </w:del>
      <w:ins w:id="467" w:author="Davis, Claire (IFPRI)" w:date="2025-04-01T20:45:00Z" w16du:dateUtc="2025-04-02T00:45:00Z">
        <w:r w:rsidR="007A1BC6">
          <w:t>Viet Nam</w:t>
        </w:r>
      </w:ins>
      <w:r w:rsidRPr="007022D5">
        <w:t>, and Burkina Faso leveraging multi</w:t>
      </w:r>
      <w:del w:id="468" w:author="Davis, Claire (IFPRI)" w:date="2025-04-01T20:28:00Z" w16du:dateUtc="2025-04-02T00:28:00Z">
        <w:r w:rsidRPr="007022D5" w:rsidDel="00B10E49">
          <w:delText>-</w:delText>
        </w:r>
      </w:del>
      <w:r w:rsidRPr="007022D5">
        <w:t>stakeholder dialogues to embed nature-positive principles into governance frameworks</w:t>
      </w:r>
    </w:p>
    <w:p w14:paraId="004F94FD" w14:textId="77777777" w:rsidR="001C7DDA" w:rsidRPr="007022D5" w:rsidRDefault="001C7DDA" w:rsidP="00E44F83">
      <w:pPr>
        <w:spacing w:after="0" w:line="240" w:lineRule="auto"/>
        <w:jc w:val="both"/>
        <w:rPr>
          <w:b/>
          <w:bCs/>
        </w:rPr>
      </w:pPr>
    </w:p>
    <w:p w14:paraId="5394F52C" w14:textId="40EC6DEC" w:rsidR="00E44F83" w:rsidRPr="007022D5" w:rsidRDefault="00E44F83" w:rsidP="00E44F83">
      <w:pPr>
        <w:spacing w:after="0" w:line="240" w:lineRule="auto"/>
        <w:jc w:val="both"/>
        <w:rPr>
          <w:b/>
          <w:bCs/>
        </w:rPr>
      </w:pPr>
      <w:r w:rsidRPr="007022D5">
        <w:rPr>
          <w:b/>
          <w:bCs/>
        </w:rPr>
        <w:t xml:space="preserve">2024 Highlights </w:t>
      </w:r>
    </w:p>
    <w:p w14:paraId="148E7333" w14:textId="77777777" w:rsidR="00E44F83" w:rsidRPr="007022D5" w:rsidRDefault="00E44F83" w:rsidP="00E44F83">
      <w:pPr>
        <w:spacing w:after="0" w:line="240" w:lineRule="auto"/>
        <w:jc w:val="both"/>
      </w:pPr>
      <w:r w:rsidRPr="007022D5">
        <w:t>In 2024, partnerships continued to drive momentum for nature-positive transitions. Some key highlights include:</w:t>
      </w:r>
    </w:p>
    <w:p w14:paraId="37E639AE" w14:textId="77777777" w:rsidR="00E44F83" w:rsidRPr="007022D5" w:rsidRDefault="00E44F83" w:rsidP="00E44F83">
      <w:pPr>
        <w:numPr>
          <w:ilvl w:val="0"/>
          <w:numId w:val="28"/>
        </w:numPr>
        <w:spacing w:after="0" w:line="240" w:lineRule="auto"/>
        <w:jc w:val="both"/>
      </w:pPr>
      <w:r w:rsidRPr="007022D5">
        <w:rPr>
          <w:b/>
          <w:bCs/>
        </w:rPr>
        <w:t>Kenya &amp; Colombia</w:t>
      </w:r>
      <w:r w:rsidRPr="007022D5">
        <w:t>: Collaborations with national policymakers and financial institutions resulted in the integration of nature-positive principles into national agricultural policies and incentive structures.</w:t>
      </w:r>
    </w:p>
    <w:p w14:paraId="163F8CFF" w14:textId="77777777" w:rsidR="00E44F83" w:rsidRPr="007022D5" w:rsidRDefault="26227A0A" w:rsidP="00E44F83">
      <w:pPr>
        <w:numPr>
          <w:ilvl w:val="0"/>
          <w:numId w:val="28"/>
        </w:numPr>
        <w:spacing w:after="0" w:line="240" w:lineRule="auto"/>
        <w:jc w:val="both"/>
      </w:pPr>
      <w:r w:rsidRPr="007022D5">
        <w:rPr>
          <w:b/>
          <w:bCs/>
        </w:rPr>
        <w:t>India</w:t>
      </w:r>
      <w:r w:rsidRPr="007022D5">
        <w:t>: The Initiative worked closely with tribal communities and local research organizations, strengthening traditional seed banks and advancing agrobiodiversity conservation.</w:t>
      </w:r>
    </w:p>
    <w:p w14:paraId="1F10E2BD" w14:textId="0D473D13" w:rsidR="00E44F83" w:rsidRPr="007022D5" w:rsidRDefault="00E44F83" w:rsidP="00E44F83">
      <w:pPr>
        <w:numPr>
          <w:ilvl w:val="0"/>
          <w:numId w:val="28"/>
        </w:numPr>
        <w:spacing w:after="0" w:line="240" w:lineRule="auto"/>
        <w:jc w:val="both"/>
      </w:pPr>
      <w:del w:id="469" w:author="Davis, Claire (IFPRI)" w:date="2025-04-01T20:45:00Z" w16du:dateUtc="2025-04-02T00:45:00Z">
        <w:r w:rsidRPr="007022D5" w:rsidDel="007A1BC6">
          <w:rPr>
            <w:b/>
            <w:bCs/>
          </w:rPr>
          <w:delText>Vietnam</w:delText>
        </w:r>
      </w:del>
      <w:ins w:id="470" w:author="Davis, Claire (IFPRI)" w:date="2025-04-01T20:45:00Z" w16du:dateUtc="2025-04-02T00:45:00Z">
        <w:r w:rsidR="007A1BC6">
          <w:rPr>
            <w:b/>
            <w:bCs/>
          </w:rPr>
          <w:t>Viet Nam</w:t>
        </w:r>
      </w:ins>
      <w:r w:rsidRPr="007022D5">
        <w:t xml:space="preserve">: Engagement with </w:t>
      </w:r>
      <w:r w:rsidR="00B27CD8" w:rsidRPr="007022D5">
        <w:t>local</w:t>
      </w:r>
      <w:r w:rsidRPr="007022D5">
        <w:t xml:space="preserve"> and rural farming networks led to the successful promotion of traditional crops within sustainable value chains.</w:t>
      </w:r>
    </w:p>
    <w:p w14:paraId="65D726CD" w14:textId="77777777" w:rsidR="00E44F83" w:rsidRPr="007022D5" w:rsidRDefault="00E44F83" w:rsidP="00E44F83">
      <w:pPr>
        <w:numPr>
          <w:ilvl w:val="0"/>
          <w:numId w:val="28"/>
        </w:numPr>
        <w:spacing w:after="0" w:line="240" w:lineRule="auto"/>
        <w:jc w:val="both"/>
      </w:pPr>
      <w:r w:rsidRPr="007022D5">
        <w:rPr>
          <w:b/>
          <w:bCs/>
        </w:rPr>
        <w:t>Burkina Faso</w:t>
      </w:r>
      <w:r w:rsidRPr="007022D5">
        <w:t>: A multi</w:t>
      </w:r>
      <w:del w:id="471" w:author="Davis, Claire (IFPRI)" w:date="2025-04-01T20:28:00Z" w16du:dateUtc="2025-04-02T00:28:00Z">
        <w:r w:rsidRPr="007022D5" w:rsidDel="00B10E49">
          <w:delText>-</w:delText>
        </w:r>
      </w:del>
      <w:r w:rsidRPr="007022D5">
        <w:t>stakeholder collaboration between women’s groups, local schools, and research institutions supported the establishment of new agroecological research frameworks to improve climate resilience.</w:t>
      </w:r>
    </w:p>
    <w:p w14:paraId="09F884E1" w14:textId="2EDCBA24" w:rsidR="00E44F83" w:rsidRPr="007022D5" w:rsidRDefault="26227A0A" w:rsidP="00E44F83">
      <w:pPr>
        <w:numPr>
          <w:ilvl w:val="0"/>
          <w:numId w:val="28"/>
        </w:numPr>
        <w:spacing w:after="0" w:line="240" w:lineRule="auto"/>
        <w:jc w:val="both"/>
      </w:pPr>
      <w:r w:rsidRPr="007022D5">
        <w:rPr>
          <w:b/>
          <w:bCs/>
        </w:rPr>
        <w:t>Regional &amp; Global Level</w:t>
      </w:r>
      <w:r w:rsidRPr="007022D5">
        <w:t>: The Initiative participated in global policy dialogues with organizations such as FAO</w:t>
      </w:r>
      <w:r w:rsidR="06767F6E" w:rsidRPr="007022D5">
        <w:t>, UNDP</w:t>
      </w:r>
      <w:r w:rsidRPr="007022D5">
        <w:t xml:space="preserve"> and UNEP, ensuring that nature-positive solutions are reflected in international sustainability frameworks.</w:t>
      </w:r>
    </w:p>
    <w:p w14:paraId="2F23CA72" w14:textId="77777777" w:rsidR="007A407D" w:rsidRPr="007022D5" w:rsidRDefault="007A407D" w:rsidP="00E44F83">
      <w:pPr>
        <w:spacing w:after="0" w:line="240" w:lineRule="auto"/>
        <w:jc w:val="both"/>
        <w:rPr>
          <w:b/>
          <w:bCs/>
        </w:rPr>
      </w:pPr>
    </w:p>
    <w:p w14:paraId="065A9FF8" w14:textId="391A7193" w:rsidR="1549A7A9" w:rsidRPr="007022D5" w:rsidRDefault="26227A0A" w:rsidP="1549A7A9">
      <w:pPr>
        <w:spacing w:after="0" w:line="240" w:lineRule="auto"/>
        <w:jc w:val="both"/>
        <w:rPr>
          <w:b/>
          <w:bCs/>
        </w:rPr>
      </w:pPr>
      <w:r w:rsidRPr="007022D5">
        <w:rPr>
          <w:b/>
          <w:bCs/>
        </w:rPr>
        <w:t xml:space="preserve">Strategic Partnership Example: </w:t>
      </w:r>
      <w:r w:rsidR="00642F84" w:rsidRPr="007022D5">
        <w:rPr>
          <w:b/>
          <w:bCs/>
        </w:rPr>
        <w:t>CGIAR–World Bank Partnership Synthesis Report: Advancing Nature-Positive Agriculture</w:t>
      </w:r>
    </w:p>
    <w:p w14:paraId="5B5EE4BE" w14:textId="2A508CA6" w:rsidR="00F5573A" w:rsidRPr="007022D5" w:rsidRDefault="00F5573A" w:rsidP="00F5573A">
      <w:pPr>
        <w:spacing w:after="0"/>
        <w:jc w:val="both"/>
      </w:pPr>
      <w:r w:rsidRPr="007022D5">
        <w:t xml:space="preserve">Researchers from four CGIAR </w:t>
      </w:r>
      <w:ins w:id="472" w:author="Davis, Claire (IFPRI)" w:date="2025-04-01T20:31:00Z" w16du:dateUtc="2025-04-02T00:31:00Z">
        <w:r w:rsidR="00AB50B7" w:rsidRPr="007022D5">
          <w:t>C</w:t>
        </w:r>
      </w:ins>
      <w:del w:id="473" w:author="Davis, Claire (IFPRI)" w:date="2025-04-01T20:31:00Z" w16du:dateUtc="2025-04-02T00:31:00Z">
        <w:r w:rsidRPr="007022D5" w:rsidDel="00AB50B7">
          <w:delText>c</w:delText>
        </w:r>
      </w:del>
      <w:r w:rsidRPr="007022D5">
        <w:t>enters—the Alliance of Bioversity International and CIAT, IFPRI, IWMI, and CIP—along with Wageningen University, partnered with the World Bank to produce the CGIAR–World Bank synthesis report on advancing nature-positive agriculture. The report presents a strategic and actionable framework for transitioning to nature-positive agriculture by directly addressing the negative impacts of agricultural production on biodiversity and ecosystem services—thereby contributing to climate change mitigation and building a more resilient and sustainable global food system. Recognizing that agricultural transformation must go beyond isolated interventions, the report emphasizes a system-level approach that integrates bundles of nature-positive practices with a clear assessment of the enabling environment needed to drive agricultural transitions. The collaboration between CGIAR and the World Bank bridges global environmental goals with local agricultural and social realities, where CGIAR science and innovations play a pivotal role in supporting World Bank and government investments. Working closely with the World Bank, the team showcased spatially targeted, evidence-based guidance aligned with national biodiversity strategies and Sustainable Development Goals (SDGs) in countries such as Colombia and Ghana. The report offers a blueprint for investment and policy action toward nature-positive agriculture—building urgently needed connections between biodiversity conservation, food system resilience, and rural development.</w:t>
      </w:r>
    </w:p>
    <w:p w14:paraId="2BC4E4D5" w14:textId="28480086" w:rsidR="1549A7A9" w:rsidRPr="007022D5" w:rsidRDefault="1549A7A9" w:rsidP="1549A7A9">
      <w:pPr>
        <w:spacing w:after="0" w:line="240" w:lineRule="auto"/>
        <w:jc w:val="both"/>
        <w:rPr>
          <w:b/>
          <w:bCs/>
        </w:rPr>
      </w:pPr>
    </w:p>
    <w:p w14:paraId="5C769B4D" w14:textId="503E769C" w:rsidR="00E44F83" w:rsidRPr="007022D5" w:rsidRDefault="26227A0A" w:rsidP="1549A7A9">
      <w:pPr>
        <w:spacing w:after="0" w:line="240" w:lineRule="auto"/>
        <w:jc w:val="both"/>
      </w:pPr>
      <w:r w:rsidRPr="007022D5">
        <w:t>Th</w:t>
      </w:r>
      <w:r w:rsidR="183415CE" w:rsidRPr="007022D5">
        <w:t>ese</w:t>
      </w:r>
      <w:r w:rsidRPr="007022D5">
        <w:t xml:space="preserve"> partnership provided alternative income sources for marginalized groups </w:t>
      </w:r>
      <w:r w:rsidR="38BF72D2" w:rsidRPr="007022D5">
        <w:t>and</w:t>
      </w:r>
      <w:r w:rsidRPr="007022D5">
        <w:t xml:space="preserve"> contributed to improved waste management, biodiversity conservation, and climate resilience. The success of these models has generated interest from policymakers and impact investors, creating opportunities for further expansion beyond the Initiative’s timeline.</w:t>
      </w:r>
    </w:p>
    <w:p w14:paraId="6ABA45FA" w14:textId="4C6BECDF" w:rsidR="1549A7A9" w:rsidRPr="007022D5" w:rsidRDefault="1549A7A9" w:rsidP="1549A7A9">
      <w:pPr>
        <w:spacing w:after="0" w:line="240" w:lineRule="auto"/>
        <w:jc w:val="both"/>
      </w:pPr>
    </w:p>
    <w:p w14:paraId="64B53447" w14:textId="43A787C4" w:rsidR="00E44F83" w:rsidRPr="007022D5" w:rsidRDefault="21435A67" w:rsidP="1549A7A9">
      <w:pPr>
        <w:spacing w:after="0" w:line="240" w:lineRule="auto"/>
        <w:jc w:val="both"/>
      </w:pPr>
      <w:r w:rsidRPr="007022D5">
        <w:t>NATURE+</w:t>
      </w:r>
      <w:r w:rsidR="26227A0A" w:rsidRPr="007022D5">
        <w:t xml:space="preserve"> demonstrated that strong partnerships—across research, policy, finance, and local implementation—are essential for achieving lasting sustainability impacts. By fostering collaborative networks that bridge science and practice, the Initiative laid the foundation for continued adoption of nature-positive agricultural and economic </w:t>
      </w:r>
      <w:r w:rsidR="6FE0B463" w:rsidRPr="007022D5">
        <w:t>research and model implementation</w:t>
      </w:r>
      <w:r w:rsidR="26227A0A" w:rsidRPr="007022D5">
        <w:t xml:space="preserve"> beyond 2024.</w:t>
      </w:r>
    </w:p>
    <w:p w14:paraId="5AF17DA6" w14:textId="5CBFBDFA" w:rsidR="1549A7A9" w:rsidRPr="007022D5" w:rsidRDefault="1549A7A9" w:rsidP="1549A7A9">
      <w:pPr>
        <w:spacing w:after="0" w:line="240" w:lineRule="auto"/>
        <w:jc w:val="both"/>
      </w:pPr>
    </w:p>
    <w:p w14:paraId="16A37B1C" w14:textId="193B47EB" w:rsidR="00E44F83" w:rsidRPr="007022D5" w:rsidRDefault="26227A0A" w:rsidP="1549A7A9">
      <w:pPr>
        <w:spacing w:after="0" w:line="240" w:lineRule="auto"/>
        <w:jc w:val="both"/>
      </w:pPr>
      <w:r w:rsidRPr="007022D5">
        <w:t xml:space="preserve">Moving forward, sustaining and expanding partnerships will be critical </w:t>
      </w:r>
      <w:r w:rsidR="30F7BF6C" w:rsidRPr="007022D5">
        <w:t>to ensure</w:t>
      </w:r>
      <w:r w:rsidRPr="007022D5">
        <w:t xml:space="preserve"> that the progress made over the past three years is institutionalized, scaled, and adapted to diverse contexts globally. The partnerships built through this Initiative serve as a blueprint for how multi</w:t>
      </w:r>
      <w:del w:id="474" w:author="Davis, Claire (IFPRI)" w:date="2025-04-01T20:28:00Z" w16du:dateUtc="2025-04-02T00:28:00Z">
        <w:r w:rsidRPr="007022D5" w:rsidDel="00B10E49">
          <w:delText>-</w:delText>
        </w:r>
      </w:del>
      <w:r w:rsidRPr="007022D5">
        <w:t>stakeholder collaboration can drive systemic change toward</w:t>
      </w:r>
      <w:del w:id="475" w:author="Davis, Claire (IFPRI)" w:date="2025-04-01T20:27:00Z" w16du:dateUtc="2025-04-02T00:27:00Z">
        <w:r w:rsidRPr="007022D5" w:rsidDel="00833385">
          <w:delText>s</w:delText>
        </w:r>
      </w:del>
      <w:r w:rsidRPr="007022D5">
        <w:t xml:space="preserve"> a more resilient and biodiversity-friendly future.</w:t>
      </w:r>
    </w:p>
    <w:p w14:paraId="52986CAD" w14:textId="77777777" w:rsidR="007A407D" w:rsidRPr="007022D5" w:rsidRDefault="007A407D">
      <w:pPr>
        <w:spacing w:after="0" w:line="240" w:lineRule="auto"/>
        <w:jc w:val="both"/>
        <w:rPr>
          <w:b/>
          <w:bCs/>
          <w:iCs/>
        </w:rPr>
      </w:pPr>
    </w:p>
    <w:p w14:paraId="5AE48A43" w14:textId="77777777" w:rsidR="003A6C34" w:rsidRPr="007022D5" w:rsidRDefault="003A6C34">
      <w:pPr>
        <w:spacing w:after="0" w:line="240" w:lineRule="auto"/>
        <w:jc w:val="both"/>
      </w:pPr>
    </w:p>
    <w:p w14:paraId="3DD355C9" w14:textId="0ADB3382" w:rsidR="003A6C34" w:rsidRPr="007022D5" w:rsidRDefault="003A6C34">
      <w:pPr>
        <w:spacing w:after="0" w:line="240" w:lineRule="auto"/>
        <w:jc w:val="center"/>
      </w:pPr>
    </w:p>
    <w:p w14:paraId="1A81F0B1" w14:textId="1653B03D" w:rsidR="003A6C34" w:rsidRPr="007022D5" w:rsidRDefault="0058320A">
      <w:pPr>
        <w:spacing w:after="0" w:line="240" w:lineRule="auto"/>
        <w:jc w:val="center"/>
      </w:pPr>
      <w:r w:rsidRPr="007022D5">
        <w:br w:type="page"/>
      </w:r>
    </w:p>
    <w:p w14:paraId="717AAFBA" w14:textId="77777777" w:rsidR="003A6C34" w:rsidRPr="007022D5" w:rsidRDefault="003A6C34">
      <w:pPr>
        <w:spacing w:after="0" w:line="240" w:lineRule="auto"/>
        <w:jc w:val="both"/>
      </w:pPr>
    </w:p>
    <w:p w14:paraId="55CE0952" w14:textId="77777777" w:rsidR="003A6C34" w:rsidRPr="007022D5" w:rsidRDefault="2D5E10AD">
      <w:pPr>
        <w:spacing w:after="0" w:line="240" w:lineRule="auto"/>
        <w:jc w:val="both"/>
        <w:rPr>
          <w:sz w:val="20"/>
          <w:szCs w:val="20"/>
        </w:rPr>
      </w:pPr>
      <w:r w:rsidRPr="007022D5">
        <w:rPr>
          <w:b/>
          <w:bCs/>
          <w:highlight w:val="lightGray"/>
        </w:rPr>
        <w:t>Section 6: CGIAR Portfolio linkages</w:t>
      </w:r>
    </w:p>
    <w:p w14:paraId="56EE48EE" w14:textId="77777777" w:rsidR="003A6C34" w:rsidRPr="007022D5" w:rsidRDefault="003A6C34">
      <w:pPr>
        <w:spacing w:after="0" w:line="240" w:lineRule="auto"/>
        <w:jc w:val="both"/>
      </w:pPr>
    </w:p>
    <w:p w14:paraId="7CD04455" w14:textId="754CA09A" w:rsidR="1549A7A9" w:rsidRPr="007022D5" w:rsidRDefault="1549A7A9" w:rsidP="1549A7A9">
      <w:pPr>
        <w:spacing w:after="0" w:line="240" w:lineRule="auto"/>
        <w:jc w:val="both"/>
        <w:rPr>
          <w:b/>
          <w:bCs/>
        </w:rPr>
      </w:pPr>
    </w:p>
    <w:p w14:paraId="3CAA6F99" w14:textId="2D4528D8" w:rsidR="5AC85F9A" w:rsidRPr="007022D5" w:rsidRDefault="5AC85F9A" w:rsidP="1549A7A9">
      <w:pPr>
        <w:spacing w:after="0" w:line="240" w:lineRule="auto"/>
        <w:jc w:val="both"/>
      </w:pPr>
      <w:r w:rsidRPr="007022D5">
        <w:t>The Initiative is well integrated within the CGIAR Initiative portfolio. N</w:t>
      </w:r>
      <w:r w:rsidR="3813CC6F" w:rsidRPr="007022D5">
        <w:t>ATURE</w:t>
      </w:r>
      <w:r w:rsidRPr="007022D5">
        <w:t>+</w:t>
      </w:r>
      <w:ins w:id="476" w:author="Davis, Claire (IFPRI)" w:date="2025-04-01T20:29:00Z" w16du:dateUtc="2025-04-02T00:29:00Z">
        <w:r w:rsidR="004E5DC6" w:rsidRPr="007022D5">
          <w:t>’s</w:t>
        </w:r>
      </w:ins>
      <w:r w:rsidRPr="007022D5">
        <w:t xml:space="preserve"> collaboration with the CGIAR Research Initiatives on Agroecology, Nexus Gains, Low-Emission Food Systems, and Gender Equality continued to grow, as sustainable intensification and excellence in agronomy are both critical to define pathways and a framework toward</w:t>
      </w:r>
      <w:del w:id="477" w:author="Davis, Claire (IFPRI)" w:date="2025-04-01T20:42:00Z" w16du:dateUtc="2025-04-02T00:42:00Z">
        <w:r w:rsidRPr="007022D5" w:rsidDel="00505199">
          <w:delText>s</w:delText>
        </w:r>
      </w:del>
      <w:r w:rsidRPr="007022D5">
        <w:t xml:space="preserve"> achieving more sustainable agriculture and reducing the negative impacts generated by it. NATURE+ also linked with the CGIAR Research Initiatives on Mixed Farming Systems, Livestock and Climate, Resilient Cities, as well as the CGIAR Gender Impact Platform to best develop circular economy strategies, which form a significant part of the Initiative. Finally, NATURE+ engaged in areas of collaboration with the CGIAR Research Initiatives on Seed Equal and Genebanks on the use of genetic resources. </w:t>
      </w:r>
      <w:r w:rsidR="16EFCB5E" w:rsidRPr="007022D5">
        <w:t>W</w:t>
      </w:r>
      <w:r w:rsidRPr="007022D5">
        <w:t xml:space="preserve">ith the Genebanks Initiative, </w:t>
      </w:r>
      <w:r w:rsidR="23A32DEF" w:rsidRPr="007022D5">
        <w:t>NATURE+</w:t>
      </w:r>
      <w:r w:rsidRPr="007022D5">
        <w:t xml:space="preserve"> explored ways to link in situ and ex situ conservation and improve the use of genetic resources conserved in genebanks.</w:t>
      </w:r>
    </w:p>
    <w:p w14:paraId="27357532" w14:textId="77777777" w:rsidR="003A6C34" w:rsidRPr="007022D5" w:rsidRDefault="003A6C34">
      <w:pPr>
        <w:spacing w:after="0" w:line="240" w:lineRule="auto"/>
        <w:jc w:val="both"/>
        <w:rPr>
          <w:i/>
        </w:rPr>
      </w:pPr>
    </w:p>
    <w:p w14:paraId="6EC5CC78" w14:textId="7902A48D" w:rsidR="00827D24" w:rsidRPr="007022D5" w:rsidRDefault="00827D24">
      <w:pPr>
        <w:spacing w:after="0" w:line="240" w:lineRule="auto"/>
        <w:jc w:val="both"/>
        <w:rPr>
          <w:b/>
          <w:highlight w:val="lightGray"/>
        </w:rPr>
      </w:pPr>
      <w:r w:rsidRPr="007022D5">
        <w:rPr>
          <w:b/>
          <w:noProof/>
        </w:rPr>
        <w:drawing>
          <wp:inline distT="0" distB="0" distL="0" distR="0" wp14:anchorId="756FA4F0" wp14:editId="0DF74830">
            <wp:extent cx="5943600" cy="4111625"/>
            <wp:effectExtent l="0" t="0" r="0" b="3175"/>
            <wp:docPr id="27442589"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2589" name="Picture 1" descr="A screen shot of a diagram&#10;&#10;AI-generated content may be incorrect."/>
                    <pic:cNvPicPr/>
                  </pic:nvPicPr>
                  <pic:blipFill>
                    <a:blip r:embed="rId62"/>
                    <a:stretch>
                      <a:fillRect/>
                    </a:stretch>
                  </pic:blipFill>
                  <pic:spPr>
                    <a:xfrm>
                      <a:off x="0" y="0"/>
                      <a:ext cx="5943600" cy="4111625"/>
                    </a:xfrm>
                    <a:prstGeom prst="rect">
                      <a:avLst/>
                    </a:prstGeom>
                  </pic:spPr>
                </pic:pic>
              </a:graphicData>
            </a:graphic>
          </wp:inline>
        </w:drawing>
      </w:r>
    </w:p>
    <w:p w14:paraId="54738AF4" w14:textId="60157428" w:rsidR="003A6C34" w:rsidRPr="007022D5" w:rsidRDefault="0058320A">
      <w:pPr>
        <w:jc w:val="center"/>
        <w:rPr>
          <w:b/>
          <w:highlight w:val="lightGray"/>
        </w:rPr>
      </w:pPr>
      <w:r w:rsidRPr="007022D5">
        <w:br w:type="page"/>
      </w:r>
    </w:p>
    <w:p w14:paraId="07254AC2" w14:textId="77777777" w:rsidR="003A6C34" w:rsidRPr="007022D5" w:rsidRDefault="2D5E10AD" w:rsidP="1FC92FF2">
      <w:pPr>
        <w:spacing w:after="0" w:line="240" w:lineRule="auto"/>
        <w:jc w:val="both"/>
        <w:rPr>
          <w:b/>
          <w:bCs/>
          <w:highlight w:val="lightGray"/>
        </w:rPr>
      </w:pPr>
      <w:r w:rsidRPr="007022D5">
        <w:rPr>
          <w:b/>
          <w:bCs/>
          <w:highlight w:val="lightGray"/>
        </w:rPr>
        <w:t>Section 7: Key result story</w:t>
      </w:r>
    </w:p>
    <w:p w14:paraId="25A311F9" w14:textId="26037203" w:rsidR="00B1694A" w:rsidRPr="007022D5" w:rsidRDefault="00B1694A" w:rsidP="22EC7CD1">
      <w:pPr>
        <w:spacing w:after="0" w:line="240" w:lineRule="auto"/>
        <w:jc w:val="both"/>
        <w:rPr>
          <w:b/>
          <w:bCs/>
          <w:highlight w:val="lightGray"/>
        </w:rPr>
      </w:pPr>
    </w:p>
    <w:p w14:paraId="06BBA33E" w14:textId="3BE0E40E" w:rsidR="003A6C34" w:rsidRPr="007022D5" w:rsidRDefault="00B070AA">
      <w:pPr>
        <w:spacing w:after="0" w:line="240" w:lineRule="auto"/>
        <w:jc w:val="both"/>
      </w:pPr>
      <w:r w:rsidRPr="007022D5">
        <w:t>Title:</w:t>
      </w:r>
    </w:p>
    <w:p w14:paraId="5F7145ED" w14:textId="4B15B622" w:rsidR="003A6C34" w:rsidRPr="007022D5" w:rsidRDefault="682DC56D" w:rsidP="1FC92FF2">
      <w:pPr>
        <w:spacing w:line="257" w:lineRule="auto"/>
        <w:jc w:val="both"/>
      </w:pPr>
      <w:r w:rsidRPr="007022D5">
        <w:t>NATURE+ circular bioeconomy activities reach more than 5,000 people</w:t>
      </w:r>
    </w:p>
    <w:p w14:paraId="057E804A" w14:textId="60145CA9" w:rsidR="09D8EAB9" w:rsidRPr="007022D5" w:rsidRDefault="09D8EAB9" w:rsidP="5C30AA48">
      <w:pPr>
        <w:spacing w:line="257" w:lineRule="auto"/>
        <w:jc w:val="both"/>
        <w:rPr>
          <w:color w:val="000000" w:themeColor="text1"/>
        </w:rPr>
      </w:pPr>
      <w:r w:rsidRPr="007022D5">
        <w:t>Photo:</w:t>
      </w:r>
      <w:hyperlink r:id="rId63">
        <w:r w:rsidR="41397FE4" w:rsidRPr="007022D5">
          <w:rPr>
            <w:rStyle w:val="Hyperlink"/>
          </w:rPr>
          <w:t>CO7_CIRCULAR-ECONOMY.jpg</w:t>
        </w:r>
      </w:hyperlink>
    </w:p>
    <w:p w14:paraId="49F196FB" w14:textId="7F0D9451" w:rsidR="09D8EAB9" w:rsidRPr="007022D5" w:rsidRDefault="09D8EAB9" w:rsidP="5C30AA48">
      <w:r w:rsidRPr="007022D5">
        <w:rPr>
          <w:color w:val="000000" w:themeColor="text1"/>
        </w:rPr>
        <w:t xml:space="preserve">Caption for KRS photo: </w:t>
      </w:r>
    </w:p>
    <w:p w14:paraId="6A850269" w14:textId="6794DF59" w:rsidR="09D8EAB9" w:rsidRPr="007022D5" w:rsidRDefault="09D8EAB9" w:rsidP="5C30AA48">
      <w:pPr>
        <w:rPr>
          <w:color w:val="000000" w:themeColor="text1"/>
        </w:rPr>
      </w:pPr>
      <w:r w:rsidRPr="007022D5">
        <w:rPr>
          <w:color w:val="000000" w:themeColor="text1"/>
        </w:rPr>
        <w:t>Caption: Researchers at the Alliance of Bioversity International and CIAT work at the Black Soldier Fly (BSF) research lab at the Alliance campus in Palmira, Colombia. BSF farming rapidly transforms organic food waste into compost and excess BSF larvae is processed into an ingredient high-protein animal feed. BSF farming reduces waste, reducing greenhouse gas emissions; reduces feed and fertilizer costs for farmers since it reduces reliance on industrial and often environmentally unfriendly inputs; helps restore degraded landscapes; and creates economic opportunities for BSF farmers. NATURE+ widely deployed the low-cost, easy-to-implement technique at research sites.</w:t>
      </w:r>
    </w:p>
    <w:p w14:paraId="735836A8" w14:textId="4B6A0DA7" w:rsidR="09D8EAB9" w:rsidRPr="007022D5" w:rsidRDefault="09D8EAB9" w:rsidP="5C30AA48">
      <w:pPr>
        <w:rPr>
          <w:color w:val="000000" w:themeColor="text1"/>
        </w:rPr>
      </w:pPr>
      <w:r w:rsidRPr="007022D5">
        <w:rPr>
          <w:color w:val="000000" w:themeColor="text1"/>
        </w:rPr>
        <w:t>Credit: Douglas Gayeton/The Lexicon. Non-commercial use allowed with attribution.</w:t>
      </w:r>
    </w:p>
    <w:p w14:paraId="18AF832B" w14:textId="5A62D101" w:rsidR="5C30AA48" w:rsidRPr="007022D5" w:rsidRDefault="5C30AA48" w:rsidP="5C30AA48">
      <w:pPr>
        <w:spacing w:line="257" w:lineRule="auto"/>
        <w:jc w:val="both"/>
      </w:pPr>
    </w:p>
    <w:p w14:paraId="35E02B7B" w14:textId="74FB05B7" w:rsidR="00B070AA" w:rsidRPr="007022D5" w:rsidRDefault="00B070AA" w:rsidP="22EC7CD1">
      <w:pPr>
        <w:spacing w:line="257" w:lineRule="auto"/>
        <w:jc w:val="both"/>
        <w:rPr>
          <w:i/>
          <w:iCs/>
        </w:rPr>
      </w:pPr>
      <w:r w:rsidRPr="007022D5">
        <w:rPr>
          <w:i/>
          <w:iCs/>
        </w:rPr>
        <w:t xml:space="preserve">Outcome statement </w:t>
      </w:r>
    </w:p>
    <w:p w14:paraId="77AA9AEB" w14:textId="1460D39D" w:rsidR="003A6C34" w:rsidRPr="007022D5" w:rsidRDefault="7D5F583B" w:rsidP="1FC92FF2">
      <w:pPr>
        <w:spacing w:line="257" w:lineRule="auto"/>
        <w:jc w:val="both"/>
      </w:pPr>
      <w:r w:rsidRPr="007022D5">
        <w:t xml:space="preserve">By 2024, the NATURE+ Initiative’s circular bioeconomy activity reached dozens of communities in five countries, creating or enhancing sustainable income sources. This shows that the Initiative’s RECYCLE </w:t>
      </w:r>
      <w:del w:id="478" w:author="Davis, Claire (IFPRI)" w:date="2025-04-01T20:22:00Z" w16du:dateUtc="2025-04-02T00:22:00Z">
        <w:r w:rsidRPr="007022D5" w:rsidDel="009252AF">
          <w:delText>work package</w:delText>
        </w:r>
      </w:del>
      <w:ins w:id="479" w:author="Davis, Claire (IFPRI)" w:date="2025-04-01T20:22:00Z" w16du:dateUtc="2025-04-02T00:22:00Z">
        <w:r w:rsidR="009252AF" w:rsidRPr="007022D5">
          <w:t>WP</w:t>
        </w:r>
      </w:ins>
      <w:r w:rsidRPr="007022D5">
        <w:t xml:space="preserve"> created wins for both people and nature, embodying the ethos of the Initiative.</w:t>
      </w:r>
    </w:p>
    <w:p w14:paraId="4B261DB3" w14:textId="57B61CEF" w:rsidR="0048679A" w:rsidRPr="007022D5" w:rsidRDefault="00427946" w:rsidP="1FC92FF2">
      <w:pPr>
        <w:spacing w:line="257" w:lineRule="auto"/>
        <w:jc w:val="both"/>
      </w:pPr>
      <w:r w:rsidRPr="007022D5">
        <w:t>Summary</w:t>
      </w:r>
    </w:p>
    <w:p w14:paraId="749CDF6B" w14:textId="71413359" w:rsidR="00427946" w:rsidRPr="007022D5" w:rsidRDefault="00427946" w:rsidP="1FC92FF2">
      <w:pPr>
        <w:spacing w:line="257" w:lineRule="auto"/>
        <w:jc w:val="both"/>
      </w:pPr>
      <w:r w:rsidRPr="007022D5">
        <w:t>NATURE+ scaled circular bioeconomy innovations, empowering communities—especially women—to convert agricultural waste into income, restoration, and resilience</w:t>
      </w:r>
      <w:r w:rsidR="5F99785E" w:rsidRPr="007022D5">
        <w:t xml:space="preserve"> as part of a transition toward</w:t>
      </w:r>
      <w:del w:id="480" w:author="Davis, Claire (IFPRI)" w:date="2025-04-01T20:42:00Z" w16du:dateUtc="2025-04-02T00:42:00Z">
        <w:r w:rsidR="5F99785E" w:rsidRPr="007022D5" w:rsidDel="00505199">
          <w:delText>s</w:delText>
        </w:r>
      </w:del>
      <w:r w:rsidR="5F99785E" w:rsidRPr="007022D5">
        <w:t xml:space="preserve"> more nature positive systems</w:t>
      </w:r>
      <w:r w:rsidRPr="007022D5">
        <w:t>.</w:t>
      </w:r>
    </w:p>
    <w:p w14:paraId="3454C6D1" w14:textId="77777777" w:rsidR="00755BE2" w:rsidRPr="007022D5" w:rsidRDefault="009667E2" w:rsidP="009667E2">
      <w:pPr>
        <w:spacing w:line="257" w:lineRule="auto"/>
        <w:jc w:val="both"/>
      </w:pPr>
      <w:r w:rsidRPr="007022D5">
        <w:t xml:space="preserve">Geographic Location: </w:t>
      </w:r>
    </w:p>
    <w:p w14:paraId="13439797" w14:textId="31C9A1B7" w:rsidR="009667E2" w:rsidRPr="007022D5" w:rsidRDefault="009667E2" w:rsidP="009667E2">
      <w:pPr>
        <w:spacing w:line="257" w:lineRule="auto"/>
        <w:jc w:val="both"/>
      </w:pPr>
      <w:r w:rsidRPr="007022D5">
        <w:t xml:space="preserve">Burkina Faso, Colombia, India, Kenya, </w:t>
      </w:r>
      <w:del w:id="481" w:author="Davis, Claire (IFPRI)" w:date="2025-04-01T20:45:00Z" w16du:dateUtc="2025-04-02T00:45:00Z">
        <w:r w:rsidRPr="007022D5" w:rsidDel="007A1BC6">
          <w:delText>Vietnam</w:delText>
        </w:r>
      </w:del>
      <w:ins w:id="482" w:author="Davis, Claire (IFPRI)" w:date="2025-04-01T20:45:00Z" w16du:dateUtc="2025-04-02T00:45:00Z">
        <w:r w:rsidR="007A1BC6">
          <w:t>Viet Nam</w:t>
        </w:r>
      </w:ins>
      <w:r w:rsidRPr="007022D5">
        <w:t>, Ghana</w:t>
      </w:r>
    </w:p>
    <w:p w14:paraId="78BBB697" w14:textId="77777777" w:rsidR="00CC59A6" w:rsidRPr="007022D5" w:rsidRDefault="00CC59A6" w:rsidP="00CC59A6">
      <w:pPr>
        <w:spacing w:after="0" w:line="276" w:lineRule="auto"/>
        <w:jc w:val="both"/>
        <w:rPr>
          <w:b/>
          <w:bCs/>
        </w:rPr>
      </w:pPr>
    </w:p>
    <w:p w14:paraId="04EFC356" w14:textId="77A10EA5" w:rsidR="00CC59A6" w:rsidRPr="007022D5" w:rsidRDefault="00CC59A6" w:rsidP="00CC59A6">
      <w:pPr>
        <w:spacing w:after="0" w:line="276" w:lineRule="auto"/>
        <w:jc w:val="both"/>
      </w:pPr>
      <w:r w:rsidRPr="007022D5">
        <w:rPr>
          <w:b/>
          <w:bCs/>
        </w:rPr>
        <w:t>Waste Not</w:t>
      </w:r>
    </w:p>
    <w:p w14:paraId="3459E488" w14:textId="77777777" w:rsidR="00CC59A6" w:rsidRPr="007022D5" w:rsidRDefault="00CC59A6" w:rsidP="00CC59A6">
      <w:pPr>
        <w:spacing w:after="0" w:line="276" w:lineRule="auto"/>
        <w:jc w:val="both"/>
      </w:pPr>
    </w:p>
    <w:p w14:paraId="7D257F2C" w14:textId="5E2F4FB4" w:rsidR="00CC59A6" w:rsidRPr="007022D5" w:rsidRDefault="5246A0E6" w:rsidP="00CC59A6">
      <w:pPr>
        <w:spacing w:after="0" w:line="276" w:lineRule="auto"/>
        <w:jc w:val="both"/>
      </w:pPr>
      <w:r w:rsidRPr="007022D5">
        <w:rPr>
          <w:b/>
          <w:bCs/>
        </w:rPr>
        <w:t>Quote</w:t>
      </w:r>
      <w:r w:rsidRPr="007022D5">
        <w:t>: “</w:t>
      </w:r>
      <w:r w:rsidR="00CC59A6" w:rsidRPr="007022D5">
        <w:t>The transition toward nature-positive agriculture requires several simultaneous, often paradigm-challenging actions. These include innovations for the conservation, management, and restoration of biodiversity—especially agricultural biodiversity. Additionally, producers need policies, accessible research, and evidence-based, professional support to reduce reliance on costly industrial inputs that often underperform on degraded lands and contribute to further land degradation.</w:t>
      </w:r>
    </w:p>
    <w:p w14:paraId="228CBF63" w14:textId="0A727993" w:rsidR="00CC59A6" w:rsidRPr="007022D5" w:rsidRDefault="00CC59A6" w:rsidP="00CC59A6">
      <w:pPr>
        <w:spacing w:after="0" w:line="276" w:lineRule="auto"/>
        <w:jc w:val="both"/>
      </w:pPr>
      <w:r w:rsidRPr="007022D5">
        <w:t>To complete the nature-positive circle, circular bioeconomic action is crucial.</w:t>
      </w:r>
      <w:r w:rsidR="674A260E" w:rsidRPr="007022D5">
        <w:t>”</w:t>
      </w:r>
      <w:r w:rsidR="0621DE9E" w:rsidRPr="007022D5">
        <w:t xml:space="preserve"> said Dr. Carlo Fadda, the </w:t>
      </w:r>
      <w:ins w:id="483" w:author="Davis, Claire (IFPRI)" w:date="2025-04-01T20:32:00Z" w16du:dateUtc="2025-04-02T00:32:00Z">
        <w:r w:rsidR="00192EDD" w:rsidRPr="007022D5">
          <w:t>I</w:t>
        </w:r>
      </w:ins>
      <w:del w:id="484" w:author="Davis, Claire (IFPRI)" w:date="2025-04-01T20:32:00Z" w16du:dateUtc="2025-04-02T00:32:00Z">
        <w:r w:rsidR="0621DE9E" w:rsidRPr="007022D5" w:rsidDel="00192EDD">
          <w:delText>i</w:delText>
        </w:r>
      </w:del>
      <w:r w:rsidR="0621DE9E" w:rsidRPr="007022D5">
        <w:t xml:space="preserve">nitiative lead. </w:t>
      </w:r>
      <w:r w:rsidRPr="007022D5">
        <w:t xml:space="preserve"> This is why the CGIAR Nature-Positive Solutions Initiative (NATURE+) prioritized research and implementation on circularity. Like all NATURE+ </w:t>
      </w:r>
      <w:del w:id="485" w:author="Davis, Claire (IFPRI)" w:date="2025-04-01T20:22:00Z" w16du:dateUtc="2025-04-02T00:22:00Z">
        <w:r w:rsidRPr="007022D5" w:rsidDel="009252AF">
          <w:delText>work packages</w:delText>
        </w:r>
      </w:del>
      <w:ins w:id="486" w:author="Davis, Claire (IFPRI)" w:date="2025-04-01T20:22:00Z" w16du:dateUtc="2025-04-02T00:22:00Z">
        <w:r w:rsidR="009252AF" w:rsidRPr="007022D5">
          <w:t>WPs</w:t>
        </w:r>
      </w:ins>
      <w:r w:rsidRPr="007022D5">
        <w:t>, circularity was interlinked with the Initiative’s broader efforts to promote and scale nature-positive transitions.</w:t>
      </w:r>
    </w:p>
    <w:p w14:paraId="0C96EAF2" w14:textId="7D3676AF" w:rsidR="00CC59A6" w:rsidRPr="007022D5" w:rsidRDefault="00CC59A6" w:rsidP="00CC59A6">
      <w:pPr>
        <w:spacing w:after="0" w:line="276" w:lineRule="auto"/>
        <w:jc w:val="both"/>
      </w:pPr>
      <w:r w:rsidRPr="007022D5">
        <w:t xml:space="preserve">From coffee bean husks in Colombia to rice stems in </w:t>
      </w:r>
      <w:del w:id="487" w:author="Davis, Claire (IFPRI)" w:date="2025-04-01T20:45:00Z" w16du:dateUtc="2025-04-02T00:45:00Z">
        <w:r w:rsidRPr="007022D5" w:rsidDel="007A1BC6">
          <w:delText>Vietnam</w:delText>
        </w:r>
      </w:del>
      <w:ins w:id="488" w:author="Davis, Claire (IFPRI)" w:date="2025-04-01T20:45:00Z" w16du:dateUtc="2025-04-02T00:45:00Z">
        <w:r w:rsidR="007A1BC6">
          <w:t>Viet Nam</w:t>
        </w:r>
      </w:ins>
      <w:r w:rsidRPr="007022D5">
        <w:t>, organic agricultural waste is a common challenge in all NATURE+ sites. Though some communities manage waste well, most treat it as a nuisance. When unmanaged, the scale of waste in the Global South is staggering. But properly handled, agricultural waste can become fertilizer, animal feed, or energy—and generate rural income. At scale, circular bioeconomy models benefit both people and ecosystems.</w:t>
      </w:r>
    </w:p>
    <w:p w14:paraId="14BFFF50" w14:textId="06A3618E" w:rsidR="00CC59A6" w:rsidRPr="007022D5" w:rsidRDefault="00CC59A6" w:rsidP="00CC59A6">
      <w:pPr>
        <w:spacing w:after="0" w:line="276" w:lineRule="auto"/>
        <w:jc w:val="both"/>
      </w:pPr>
      <w:r w:rsidRPr="007022D5">
        <w:rPr>
          <w:b/>
          <w:bCs/>
        </w:rPr>
        <w:t>Quote</w:t>
      </w:r>
      <w:r w:rsidRPr="007022D5">
        <w:t xml:space="preserve">: “There is huge potential for circular bioeconomies in the Global South. Unfortunately, it’s still mostly untapped. But NATURE+ laid robust foundations for circularity in the communities across the five countries where we worked,” said Solomie Gebrezgabher, who led the RECYCLE </w:t>
      </w:r>
      <w:del w:id="489" w:author="Davis, Claire (IFPRI)" w:date="2025-04-01T20:22:00Z" w16du:dateUtc="2025-04-02T00:22:00Z">
        <w:r w:rsidRPr="007022D5" w:rsidDel="009252AF">
          <w:delText>work package</w:delText>
        </w:r>
      </w:del>
      <w:ins w:id="490" w:author="Davis, Claire (IFPRI)" w:date="2025-04-01T20:22:00Z" w16du:dateUtc="2025-04-02T00:22:00Z">
        <w:r w:rsidR="009252AF" w:rsidRPr="007022D5">
          <w:t>WP</w:t>
        </w:r>
      </w:ins>
      <w:r w:rsidRPr="007022D5">
        <w:t>.</w:t>
      </w:r>
    </w:p>
    <w:p w14:paraId="6ACBFE06" w14:textId="77777777" w:rsidR="00CC59A6" w:rsidRPr="007022D5" w:rsidRDefault="00CC59A6" w:rsidP="00CC59A6">
      <w:pPr>
        <w:spacing w:after="0" w:line="276" w:lineRule="auto"/>
        <w:jc w:val="both"/>
        <w:rPr>
          <w:b/>
          <w:bCs/>
        </w:rPr>
      </w:pPr>
    </w:p>
    <w:p w14:paraId="24B258C9" w14:textId="5458B95D" w:rsidR="00CC59A6" w:rsidRPr="007022D5" w:rsidRDefault="00CC59A6" w:rsidP="00CC59A6">
      <w:pPr>
        <w:spacing w:after="0" w:line="276" w:lineRule="auto"/>
        <w:jc w:val="both"/>
      </w:pPr>
      <w:r w:rsidRPr="007022D5">
        <w:rPr>
          <w:b/>
          <w:bCs/>
        </w:rPr>
        <w:t>Crop Circles</w:t>
      </w:r>
    </w:p>
    <w:p w14:paraId="72284985" w14:textId="77777777" w:rsidR="00CC59A6" w:rsidRPr="007022D5" w:rsidRDefault="00CC59A6" w:rsidP="00CC59A6">
      <w:pPr>
        <w:spacing w:after="0" w:line="276" w:lineRule="auto"/>
        <w:jc w:val="both"/>
      </w:pPr>
    </w:p>
    <w:p w14:paraId="6904DDC0" w14:textId="00019CAC" w:rsidR="00CC59A6" w:rsidRPr="007022D5" w:rsidRDefault="00CC59A6" w:rsidP="00CC59A6">
      <w:pPr>
        <w:spacing w:after="0" w:line="276" w:lineRule="auto"/>
        <w:jc w:val="both"/>
      </w:pPr>
      <w:r w:rsidRPr="007022D5">
        <w:t xml:space="preserve">Gebrezgabher and the RECYCLE team began by assessing </w:t>
      </w:r>
      <w:hyperlink r:id="rId64">
        <w:r w:rsidRPr="007022D5">
          <w:rPr>
            <w:rStyle w:val="Hyperlink"/>
          </w:rPr>
          <w:t>circular bioeconomy</w:t>
        </w:r>
      </w:hyperlink>
      <w:r w:rsidRPr="007022D5">
        <w:t xml:space="preserve"> (CBE) potential in Burkina Faso, Colombia, India, Kenya, and </w:t>
      </w:r>
      <w:del w:id="491" w:author="Davis, Claire (IFPRI)" w:date="2025-04-01T20:45:00Z" w16du:dateUtc="2025-04-02T00:45:00Z">
        <w:r w:rsidRPr="007022D5" w:rsidDel="007A1BC6">
          <w:delText>Vietnam</w:delText>
        </w:r>
      </w:del>
      <w:ins w:id="492" w:author="Davis, Claire (IFPRI)" w:date="2025-04-01T20:45:00Z" w16du:dateUtc="2025-04-02T00:45:00Z">
        <w:r w:rsidR="007A1BC6">
          <w:t>Viet Nam</w:t>
        </w:r>
      </w:ins>
      <w:r w:rsidRPr="007022D5">
        <w:t xml:space="preserve">. They shared results with communities to identify locally relevant CBE models. Between 2022 and 2024, NATURE+ established circular bioeconomy hubs in Ghana, India, and </w:t>
      </w:r>
      <w:del w:id="493" w:author="Davis, Claire (IFPRI)" w:date="2025-04-01T20:46:00Z" w16du:dateUtc="2025-04-02T00:46:00Z">
        <w:r w:rsidRPr="007022D5" w:rsidDel="007A1BC6">
          <w:delText>Vietnam</w:delText>
        </w:r>
      </w:del>
      <w:ins w:id="494" w:author="Davis, Claire (IFPRI)" w:date="2025-04-01T20:46:00Z" w16du:dateUtc="2025-04-02T00:46:00Z">
        <w:r w:rsidR="007A1BC6">
          <w:t>Viet Nam</w:t>
        </w:r>
      </w:ins>
      <w:r w:rsidRPr="007022D5">
        <w:t xml:space="preserve"> and hosted innovation challenges in Colombia and Kenya. In Colombia, these were paired with boot camps for entrepreneurs, which built a national network of like-minded businesses. Several were selected for CGIAR’s Accelerate for Impact Platform.</w:t>
      </w:r>
    </w:p>
    <w:p w14:paraId="7ABBFA92" w14:textId="77777777" w:rsidR="00CC59A6" w:rsidRPr="007022D5" w:rsidRDefault="00CC59A6" w:rsidP="00CC59A6">
      <w:pPr>
        <w:spacing w:after="0" w:line="276" w:lineRule="auto"/>
        <w:jc w:val="both"/>
      </w:pPr>
      <w:r w:rsidRPr="007022D5">
        <w:t>NATURE+ also implemented Black Soldier Fly (BSF) farming systems in Colombia, India, and Kenya. These systems convert organic waste into compost (frass) and nutrient-rich fly larvae used as animal feed. A BSF installation at an aggregated farm in Kenya—another NATURE+ innovation—became a central feature of the farm’s production and restoration efforts. In India, NATURE+ launched biochar projects, supporting soil health with organic "coal."</w:t>
      </w:r>
    </w:p>
    <w:p w14:paraId="18889B7E" w14:textId="77777777" w:rsidR="00CC59A6" w:rsidRPr="007022D5" w:rsidRDefault="00CC59A6" w:rsidP="00CC59A6">
      <w:pPr>
        <w:spacing w:after="0" w:line="276" w:lineRule="auto"/>
        <w:jc w:val="both"/>
      </w:pPr>
      <w:r w:rsidRPr="007022D5">
        <w:t>More than 5,000 people participated in these growing circularity efforts. In addition to fieldwork, the Initiative published studies to address knowledge gaps on circularity in the Global South and inform policy proposals to create more enabling environments for circular economies.</w:t>
      </w:r>
    </w:p>
    <w:p w14:paraId="2FD7A84E" w14:textId="77777777" w:rsidR="00CC59A6" w:rsidRPr="007022D5" w:rsidRDefault="00CC59A6" w:rsidP="00CC59A6">
      <w:pPr>
        <w:spacing w:after="0" w:line="276" w:lineRule="auto"/>
        <w:jc w:val="both"/>
        <w:rPr>
          <w:b/>
          <w:bCs/>
        </w:rPr>
      </w:pPr>
    </w:p>
    <w:p w14:paraId="4BC1EC57" w14:textId="0E9972D9" w:rsidR="00CC59A6" w:rsidRPr="007022D5" w:rsidRDefault="00CC59A6" w:rsidP="00CC59A6">
      <w:pPr>
        <w:spacing w:after="0" w:line="276" w:lineRule="auto"/>
        <w:jc w:val="both"/>
      </w:pPr>
      <w:r w:rsidRPr="007022D5">
        <w:rPr>
          <w:b/>
          <w:bCs/>
        </w:rPr>
        <w:t>Quote</w:t>
      </w:r>
      <w:r w:rsidRPr="007022D5">
        <w:t>: “NATURE+ demonstrated that circular bioeconomies successfully contribute to conservation, restoration and livelihoods,” Gebrezgabher said.</w:t>
      </w:r>
    </w:p>
    <w:p w14:paraId="32E96728" w14:textId="77777777" w:rsidR="00CC59A6" w:rsidRPr="007022D5" w:rsidRDefault="00CC59A6" w:rsidP="00CC59A6">
      <w:pPr>
        <w:spacing w:after="0" w:line="276" w:lineRule="auto"/>
        <w:jc w:val="both"/>
        <w:rPr>
          <w:b/>
          <w:bCs/>
        </w:rPr>
      </w:pPr>
    </w:p>
    <w:p w14:paraId="6994AEF4" w14:textId="7F607805" w:rsidR="00CC59A6" w:rsidRPr="007022D5" w:rsidRDefault="00CC59A6" w:rsidP="00CC59A6">
      <w:pPr>
        <w:spacing w:after="0" w:line="276" w:lineRule="auto"/>
        <w:jc w:val="both"/>
      </w:pPr>
      <w:r w:rsidRPr="007022D5">
        <w:rPr>
          <w:b/>
          <w:bCs/>
        </w:rPr>
        <w:t>Closing the Loop</w:t>
      </w:r>
    </w:p>
    <w:p w14:paraId="22171EC5" w14:textId="77777777" w:rsidR="00395670" w:rsidRPr="007022D5" w:rsidRDefault="00395670" w:rsidP="00CC59A6">
      <w:pPr>
        <w:spacing w:after="0" w:line="276" w:lineRule="auto"/>
        <w:jc w:val="both"/>
      </w:pPr>
    </w:p>
    <w:p w14:paraId="0808AF52" w14:textId="717CF88C" w:rsidR="00CC59A6" w:rsidRPr="007022D5" w:rsidRDefault="00CC59A6" w:rsidP="00CC59A6">
      <w:pPr>
        <w:spacing w:after="0" w:line="276" w:lineRule="auto"/>
        <w:jc w:val="both"/>
      </w:pPr>
      <w:r w:rsidRPr="007022D5">
        <w:t xml:space="preserve">In Kenya, NATURE+ helped 30 women form a cooperative to produce briquettes from organic waste, providing training and equipment. The cooperative now operates independently and produces higher-quality products. In India, a women's group producing biochar similarly became a self-sustaining business. In </w:t>
      </w:r>
      <w:del w:id="495" w:author="Davis, Claire (IFPRI)" w:date="2025-04-01T20:46:00Z" w16du:dateUtc="2025-04-02T00:46:00Z">
        <w:r w:rsidRPr="007022D5" w:rsidDel="007A1BC6">
          <w:delText>Vietnam</w:delText>
        </w:r>
      </w:del>
      <w:ins w:id="496" w:author="Davis, Claire (IFPRI)" w:date="2025-04-01T20:46:00Z" w16du:dateUtc="2025-04-02T00:46:00Z">
        <w:r w:rsidR="007A1BC6">
          <w:t>Viet Nam</w:t>
        </w:r>
      </w:ins>
      <w:r w:rsidRPr="007022D5">
        <w:t>, NATURE+ partnered with UNDP to develop circular bioeconomy models for coffee and rice value chains.</w:t>
      </w:r>
    </w:p>
    <w:p w14:paraId="78F06F15" w14:textId="77777777" w:rsidR="00395670" w:rsidRPr="007022D5" w:rsidRDefault="00395670" w:rsidP="00CC59A6">
      <w:pPr>
        <w:spacing w:after="0" w:line="276" w:lineRule="auto"/>
        <w:jc w:val="both"/>
        <w:rPr>
          <w:b/>
          <w:bCs/>
        </w:rPr>
      </w:pPr>
    </w:p>
    <w:p w14:paraId="503A86C0" w14:textId="6C04384A" w:rsidR="00CC59A6" w:rsidRPr="007022D5" w:rsidRDefault="00CC59A6" w:rsidP="00CC59A6">
      <w:pPr>
        <w:spacing w:after="0" w:line="276" w:lineRule="auto"/>
        <w:jc w:val="both"/>
      </w:pPr>
      <w:r w:rsidRPr="007022D5">
        <w:rPr>
          <w:b/>
          <w:bCs/>
        </w:rPr>
        <w:t>Quote</w:t>
      </w:r>
      <w:r w:rsidRPr="007022D5">
        <w:t>: “UNDP was initially focused on plastic and industrial waste, not necessarily agricultural waste,” Gebrezgabher said. “We filled that gap for them.”</w:t>
      </w:r>
    </w:p>
    <w:p w14:paraId="705042CC" w14:textId="3B461315" w:rsidR="00CC59A6" w:rsidRPr="007022D5" w:rsidRDefault="00CC59A6" w:rsidP="00CC59A6">
      <w:pPr>
        <w:spacing w:after="0" w:line="276" w:lineRule="auto"/>
        <w:jc w:val="both"/>
      </w:pPr>
      <w:r w:rsidRPr="007022D5">
        <w:t xml:space="preserve">While circularity interventions must be tailored to local contexts—for instance, </w:t>
      </w:r>
      <w:del w:id="497" w:author="Davis, Claire (IFPRI)" w:date="2025-04-01T20:46:00Z" w16du:dateUtc="2025-04-02T00:46:00Z">
        <w:r w:rsidRPr="007022D5" w:rsidDel="007A1BC6">
          <w:delText>Vietnam</w:delText>
        </w:r>
      </w:del>
      <w:ins w:id="498" w:author="Davis, Claire (IFPRI)" w:date="2025-04-01T20:46:00Z" w16du:dateUtc="2025-04-02T00:46:00Z">
        <w:r w:rsidR="007A1BC6">
          <w:t>Viet Nam</w:t>
        </w:r>
      </w:ins>
      <w:r w:rsidRPr="007022D5">
        <w:t xml:space="preserve"> prioritized rice and coffee waste over BSF—common threads emerged. Women’s groups showed strong interest in circular economy practices, and many recycling activities, though widespread, remained informal. Formalizing these practices could improve safety, scalability, and profitability.</w:t>
      </w:r>
    </w:p>
    <w:p w14:paraId="1C0BE318" w14:textId="77777777" w:rsidR="00395670" w:rsidRPr="007022D5" w:rsidRDefault="00395670" w:rsidP="00CC59A6">
      <w:pPr>
        <w:spacing w:after="0" w:line="276" w:lineRule="auto"/>
        <w:jc w:val="both"/>
        <w:rPr>
          <w:b/>
          <w:bCs/>
        </w:rPr>
      </w:pPr>
    </w:p>
    <w:p w14:paraId="521F7E26" w14:textId="3AE270BD" w:rsidR="00CC59A6" w:rsidRPr="007022D5" w:rsidRDefault="00CC59A6" w:rsidP="00CC59A6">
      <w:pPr>
        <w:spacing w:after="0" w:line="276" w:lineRule="auto"/>
        <w:jc w:val="both"/>
      </w:pPr>
      <w:r w:rsidRPr="007022D5">
        <w:rPr>
          <w:b/>
          <w:bCs/>
        </w:rPr>
        <w:t>Challenges and Potential</w:t>
      </w:r>
    </w:p>
    <w:p w14:paraId="08A393C2" w14:textId="77777777" w:rsidR="00395670" w:rsidRPr="007022D5" w:rsidRDefault="00395670" w:rsidP="00CC59A6">
      <w:pPr>
        <w:spacing w:after="0" w:line="276" w:lineRule="auto"/>
        <w:jc w:val="both"/>
      </w:pPr>
    </w:p>
    <w:p w14:paraId="1D376354" w14:textId="0F13E0CB" w:rsidR="00CC59A6" w:rsidRPr="007022D5" w:rsidRDefault="00CC59A6" w:rsidP="00CC59A6">
      <w:pPr>
        <w:spacing w:after="0" w:line="276" w:lineRule="auto"/>
        <w:jc w:val="both"/>
      </w:pPr>
      <w:r w:rsidRPr="007022D5">
        <w:t>Challenges remain. Start-ups often struggle to secure financing. A lack of product standards can reduce quality and harm credibility. Regulatory support is limited. And co-designing with communities takes time, though it significantly boosts success.</w:t>
      </w:r>
    </w:p>
    <w:p w14:paraId="70EA5A17" w14:textId="77777777" w:rsidR="00CC59A6" w:rsidRPr="007022D5" w:rsidRDefault="00CC59A6" w:rsidP="00CC59A6">
      <w:pPr>
        <w:spacing w:after="0" w:line="276" w:lineRule="auto"/>
        <w:jc w:val="both"/>
      </w:pPr>
      <w:r w:rsidRPr="007022D5">
        <w:t>Still, NATURE+ and its partners see circular bioeconomy practices expanding from farm to landscape scale. One strategy involves returning value-added waste (e.g., compost, biochar, feed, energy) to rural areas from which agricultural products are extracted, effectively closing the loop. By reducing waste, replenishing soils, and lowering dependence on industrial inputs, circular bioeconomy practices help conserve biodiversity, restore degraded land, and build resilient landscapes.</w:t>
      </w:r>
    </w:p>
    <w:p w14:paraId="698F169E" w14:textId="77777777" w:rsidR="00CC59A6" w:rsidRPr="007022D5" w:rsidRDefault="00CC59A6" w:rsidP="00CC59A6">
      <w:pPr>
        <w:spacing w:after="0" w:line="276" w:lineRule="auto"/>
        <w:jc w:val="both"/>
      </w:pPr>
      <w:r w:rsidRPr="007022D5">
        <w:rPr>
          <w:b/>
          <w:bCs/>
        </w:rPr>
        <w:t>Quote</w:t>
      </w:r>
      <w:r w:rsidRPr="007022D5">
        <w:t>: “This is what it means to have a circular economy at a landscape level,” Gebrezgabher said.</w:t>
      </w:r>
    </w:p>
    <w:p w14:paraId="1B7172F4" w14:textId="4D19B4CA" w:rsidR="003A6C34" w:rsidRPr="007022D5" w:rsidRDefault="003A6C34" w:rsidP="22EC7CD1">
      <w:pPr>
        <w:spacing w:after="0" w:line="276" w:lineRule="auto"/>
        <w:jc w:val="both"/>
        <w:rPr>
          <w:b/>
          <w:bCs/>
        </w:rPr>
      </w:pPr>
    </w:p>
    <w:p w14:paraId="66FB45AC" w14:textId="77777777" w:rsidR="003A6C34" w:rsidRPr="007022D5" w:rsidRDefault="0058320A">
      <w:pPr>
        <w:spacing w:after="0" w:line="276" w:lineRule="auto"/>
        <w:jc w:val="both"/>
        <w:rPr>
          <w:i/>
        </w:rPr>
      </w:pPr>
      <w:r w:rsidRPr="007022D5">
        <w:rPr>
          <w:i/>
          <w:iCs/>
        </w:rPr>
        <w:t>Section: Result title as entered in PRMS – for internal use</w:t>
      </w:r>
    </w:p>
    <w:p w14:paraId="12DD195D" w14:textId="58BE44AE" w:rsidR="6A0CC891" w:rsidRPr="007022D5" w:rsidRDefault="6A0CC891" w:rsidP="22EC7CD1">
      <w:pPr>
        <w:spacing w:after="0" w:line="276" w:lineRule="auto"/>
        <w:jc w:val="both"/>
        <w:rPr>
          <w:i/>
          <w:iCs/>
          <w:highlight w:val="yellow"/>
        </w:rPr>
      </w:pPr>
      <w:r w:rsidRPr="007022D5">
        <w:rPr>
          <w:i/>
          <w:iCs/>
          <w:highlight w:val="yellow"/>
        </w:rPr>
        <w:t>Comment for PPU: The result is not tagged as a KRS in PRMS</w:t>
      </w:r>
    </w:p>
    <w:p w14:paraId="28CE8CB7" w14:textId="4C42B5C6" w:rsidR="003A6C34" w:rsidRPr="007022D5" w:rsidRDefault="0058320A" w:rsidP="22EC7CD1">
      <w:pPr>
        <w:spacing w:after="0" w:line="276" w:lineRule="auto"/>
        <w:jc w:val="both"/>
        <w:rPr>
          <w:i/>
          <w:iCs/>
          <w:sz w:val="24"/>
          <w:szCs w:val="24"/>
        </w:rPr>
      </w:pPr>
      <w:r w:rsidRPr="007022D5">
        <w:rPr>
          <w:i/>
          <w:iCs/>
          <w:sz w:val="24"/>
          <w:szCs w:val="24"/>
        </w:rPr>
        <w:t xml:space="preserve"> </w:t>
      </w:r>
      <w:r w:rsidRPr="007022D5">
        <w:t xml:space="preserve"> </w:t>
      </w:r>
    </w:p>
    <w:p w14:paraId="21A04C40" w14:textId="77777777" w:rsidR="003A6C34" w:rsidRPr="007022D5" w:rsidRDefault="0058320A" w:rsidP="22EC7CD1">
      <w:pPr>
        <w:spacing w:after="0" w:line="276" w:lineRule="auto"/>
        <w:jc w:val="both"/>
        <w:rPr>
          <w:i/>
          <w:iCs/>
          <w:highlight w:val="green"/>
        </w:rPr>
      </w:pPr>
      <w:r w:rsidRPr="007022D5">
        <w:rPr>
          <w:i/>
          <w:iCs/>
          <w:highlight w:val="green"/>
        </w:rPr>
        <w:t>Section: Contact persons – for internal use</w:t>
      </w:r>
    </w:p>
    <w:p w14:paraId="7FDE0BDC" w14:textId="0A3F4E06" w:rsidR="003A6C34" w:rsidRPr="007022D5" w:rsidRDefault="0058320A" w:rsidP="22EC7CD1">
      <w:pPr>
        <w:spacing w:after="0" w:line="276" w:lineRule="auto"/>
        <w:jc w:val="both"/>
        <w:rPr>
          <w:i/>
          <w:iCs/>
        </w:rPr>
      </w:pPr>
      <w:r w:rsidRPr="007022D5">
        <w:rPr>
          <w:i/>
          <w:iCs/>
        </w:rPr>
        <w:t xml:space="preserve"> </w:t>
      </w:r>
      <w:r w:rsidRPr="007022D5">
        <w:t xml:space="preserve"> </w:t>
      </w:r>
    </w:p>
    <w:p w14:paraId="1C393253" w14:textId="77777777" w:rsidR="003A6C34" w:rsidRPr="007022D5" w:rsidRDefault="0058320A">
      <w:pPr>
        <w:spacing w:after="0" w:line="276" w:lineRule="auto"/>
        <w:jc w:val="both"/>
        <w:rPr>
          <w:u w:val="single"/>
        </w:rPr>
      </w:pPr>
      <w:r w:rsidRPr="007022D5">
        <w:rPr>
          <w:u w:val="single"/>
        </w:rPr>
        <w:t>Technical contact point</w:t>
      </w:r>
    </w:p>
    <w:p w14:paraId="5ED90B35" w14:textId="541432C2" w:rsidR="003A6C34" w:rsidRPr="007022D5" w:rsidRDefault="0058320A">
      <w:pPr>
        <w:spacing w:after="0" w:line="276" w:lineRule="auto"/>
        <w:jc w:val="both"/>
      </w:pPr>
      <w:r w:rsidRPr="007022D5">
        <w:t>Name:</w:t>
      </w:r>
      <w:r w:rsidR="161BB6EB" w:rsidRPr="007022D5">
        <w:t xml:space="preserve"> Gebrezgabher, Solomie</w:t>
      </w:r>
    </w:p>
    <w:p w14:paraId="577ECC7F" w14:textId="17E14908" w:rsidR="003A6C34" w:rsidRPr="007022D5" w:rsidRDefault="0058320A">
      <w:pPr>
        <w:spacing w:after="0" w:line="276" w:lineRule="auto"/>
        <w:jc w:val="both"/>
      </w:pPr>
      <w:r w:rsidRPr="007022D5">
        <w:t>Role:</w:t>
      </w:r>
      <w:r w:rsidR="7EE12983" w:rsidRPr="007022D5">
        <w:t xml:space="preserve"> </w:t>
      </w:r>
      <w:r w:rsidR="20D29074" w:rsidRPr="007022D5">
        <w:t xml:space="preserve">Senior Researcher </w:t>
      </w:r>
    </w:p>
    <w:p w14:paraId="6B93EB30" w14:textId="24C2BD09" w:rsidR="003A6C34" w:rsidRPr="007022D5" w:rsidRDefault="0058320A">
      <w:pPr>
        <w:spacing w:after="0" w:line="276" w:lineRule="auto"/>
        <w:jc w:val="both"/>
      </w:pPr>
      <w:r w:rsidRPr="007022D5">
        <w:t>Center:</w:t>
      </w:r>
      <w:r w:rsidR="558CC6E8" w:rsidRPr="007022D5">
        <w:t xml:space="preserve"> IWMI</w:t>
      </w:r>
    </w:p>
    <w:p w14:paraId="084443D4" w14:textId="08A4F0A9" w:rsidR="003A6C34" w:rsidRPr="007022D5" w:rsidRDefault="0058320A">
      <w:pPr>
        <w:spacing w:after="0" w:line="276" w:lineRule="auto"/>
        <w:jc w:val="both"/>
      </w:pPr>
      <w:r w:rsidRPr="007022D5">
        <w:t>Email:</w:t>
      </w:r>
      <w:r w:rsidR="5C1929CF" w:rsidRPr="007022D5">
        <w:t xml:space="preserve"> </w:t>
      </w:r>
      <w:hyperlink r:id="rId65">
        <w:r w:rsidR="5C1929CF" w:rsidRPr="007022D5">
          <w:rPr>
            <w:rStyle w:val="Hyperlink"/>
          </w:rPr>
          <w:t>S.Gebrezgabher@cgiar.org</w:t>
        </w:r>
      </w:hyperlink>
      <w:r w:rsidR="5C1929CF" w:rsidRPr="007022D5">
        <w:t xml:space="preserve"> </w:t>
      </w:r>
    </w:p>
    <w:p w14:paraId="6C1031F9" w14:textId="77777777" w:rsidR="003A6C34" w:rsidRPr="007022D5" w:rsidRDefault="0058320A">
      <w:pPr>
        <w:spacing w:after="0" w:line="276" w:lineRule="auto"/>
        <w:jc w:val="both"/>
      </w:pPr>
      <w:r w:rsidRPr="007022D5">
        <w:t xml:space="preserve"> </w:t>
      </w:r>
    </w:p>
    <w:p w14:paraId="79C60B60" w14:textId="77777777" w:rsidR="003A6C34" w:rsidRPr="007022D5" w:rsidRDefault="0058320A">
      <w:pPr>
        <w:spacing w:after="0" w:line="276" w:lineRule="auto"/>
        <w:jc w:val="both"/>
        <w:rPr>
          <w:u w:val="single"/>
        </w:rPr>
      </w:pPr>
      <w:r w:rsidRPr="007022D5">
        <w:rPr>
          <w:u w:val="single"/>
        </w:rPr>
        <w:t>Communications contact point</w:t>
      </w:r>
    </w:p>
    <w:p w14:paraId="0871540E" w14:textId="16472351" w:rsidR="003A6C34" w:rsidRPr="007022D5" w:rsidRDefault="0058320A">
      <w:pPr>
        <w:spacing w:after="0" w:line="276" w:lineRule="auto"/>
        <w:jc w:val="both"/>
      </w:pPr>
      <w:r w:rsidRPr="007022D5">
        <w:t>Name:</w:t>
      </w:r>
      <w:r w:rsidR="5C73151F" w:rsidRPr="007022D5">
        <w:t xml:space="preserve"> Mattson, Sean</w:t>
      </w:r>
    </w:p>
    <w:p w14:paraId="2A2E199E" w14:textId="505E0422" w:rsidR="003A6C34" w:rsidRPr="007022D5" w:rsidRDefault="0058320A">
      <w:pPr>
        <w:spacing w:after="0" w:line="276" w:lineRule="auto"/>
        <w:jc w:val="both"/>
      </w:pPr>
      <w:r w:rsidRPr="007022D5">
        <w:t>Role:</w:t>
      </w:r>
      <w:r w:rsidR="124DC93E" w:rsidRPr="007022D5">
        <w:t xml:space="preserve"> Communication Officer</w:t>
      </w:r>
    </w:p>
    <w:p w14:paraId="5D343F9B" w14:textId="77CAF706" w:rsidR="003A6C34" w:rsidRPr="007022D5" w:rsidRDefault="0058320A">
      <w:pPr>
        <w:spacing w:after="0" w:line="276" w:lineRule="auto"/>
        <w:jc w:val="both"/>
      </w:pPr>
      <w:r w:rsidRPr="007022D5">
        <w:t>Center:</w:t>
      </w:r>
      <w:r w:rsidR="088AB480" w:rsidRPr="007022D5">
        <w:t xml:space="preserve"> ABC</w:t>
      </w:r>
    </w:p>
    <w:p w14:paraId="1A3D61FB" w14:textId="7B132D3A" w:rsidR="003A6C34" w:rsidRPr="007022D5" w:rsidRDefault="0058320A">
      <w:pPr>
        <w:spacing w:after="0" w:line="276" w:lineRule="auto"/>
        <w:jc w:val="both"/>
      </w:pPr>
      <w:r w:rsidRPr="007022D5">
        <w:t>Email:</w:t>
      </w:r>
      <w:r w:rsidR="4073EE8A" w:rsidRPr="007022D5">
        <w:t xml:space="preserve"> </w:t>
      </w:r>
      <w:hyperlink r:id="rId66">
        <w:r w:rsidR="4073EE8A" w:rsidRPr="007022D5">
          <w:rPr>
            <w:rStyle w:val="Hyperlink"/>
          </w:rPr>
          <w:t>S.Mattson@cgiar.org</w:t>
        </w:r>
      </w:hyperlink>
      <w:r w:rsidR="4073EE8A" w:rsidRPr="007022D5">
        <w:t xml:space="preserve"> </w:t>
      </w:r>
    </w:p>
    <w:p w14:paraId="17DBC151" w14:textId="77777777" w:rsidR="003A6C34" w:rsidRPr="007022D5" w:rsidRDefault="003A6C34">
      <w:pPr>
        <w:spacing w:after="0" w:line="240" w:lineRule="auto"/>
        <w:jc w:val="both"/>
        <w:rPr>
          <w:i/>
        </w:rPr>
      </w:pPr>
    </w:p>
    <w:p w14:paraId="6F8BD81B" w14:textId="77777777" w:rsidR="003A6C34" w:rsidRPr="007022D5" w:rsidRDefault="003A6C34">
      <w:pPr>
        <w:spacing w:after="0" w:line="240" w:lineRule="auto"/>
        <w:jc w:val="both"/>
      </w:pPr>
    </w:p>
    <w:sectPr w:rsidR="003A6C34" w:rsidRPr="007022D5">
      <w:headerReference w:type="even" r:id="rId67"/>
      <w:headerReference w:type="default" r:id="rId68"/>
      <w:footerReference w:type="even" r:id="rId69"/>
      <w:footerReference w:type="default" r:id="rId70"/>
      <w:headerReference w:type="first" r:id="rId71"/>
      <w:footerReference w:type="first" r:id="rId72"/>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0" w:author="Davis, Claire (IFPRI)" w:date="2025-04-01T20:47:00Z" w:initials="CD">
    <w:p w14:paraId="091A9237" w14:textId="35456C3E" w:rsidR="00EF6A14" w:rsidRDefault="00EF6A14">
      <w:pPr>
        <w:pStyle w:val="CommentText"/>
      </w:pPr>
      <w:r>
        <w:rPr>
          <w:rStyle w:val="CommentReference"/>
        </w:rPr>
        <w:annotationRef/>
      </w:r>
      <w:r>
        <w:t>To Init: I revised this figure to be consistent with the other budget lines – okay?</w:t>
      </w:r>
    </w:p>
  </w:comment>
  <w:comment w:id="134" w:author="Davis, Claire (IFPRI)" w:date="2025-04-01T21:34:00Z" w:initials="CD">
    <w:p w14:paraId="33E42165" w14:textId="41041E6B" w:rsidR="0017009B" w:rsidRDefault="0017009B">
      <w:pPr>
        <w:pStyle w:val="CommentText"/>
      </w:pPr>
      <w:r>
        <w:rPr>
          <w:rStyle w:val="CommentReference"/>
        </w:rPr>
        <w:annotationRef/>
      </w:r>
      <w:r>
        <w:t>Suggest combining the “progress toward EOIOs” and “progress against EOIO</w:t>
      </w:r>
      <w:r w:rsidR="002F7CB7">
        <w:t>s” sections</w:t>
      </w:r>
    </w:p>
  </w:comment>
  <w:comment w:id="164" w:author="Davis, Claire (IFPRI)" w:date="2025-04-01T21:36:00Z" w:initials="CD">
    <w:p w14:paraId="45B9F84C" w14:textId="0ACDDCBB" w:rsidR="00337D3A" w:rsidRDefault="00337D3A">
      <w:pPr>
        <w:pStyle w:val="CommentText"/>
      </w:pPr>
      <w:r>
        <w:rPr>
          <w:rStyle w:val="CommentReference"/>
        </w:rPr>
        <w:annotationRef/>
      </w:r>
      <w:r>
        <w:t>Suggest moving the core challenges and conclusions subsections to the very end of section 2</w:t>
      </w:r>
    </w:p>
  </w:comment>
  <w:comment w:id="435" w:author="Trifa, Nicoleta (CGIAR System Organization)" w:date="2025-04-01T13:11:00Z" w:initials="NT">
    <w:p w14:paraId="058862DB" w14:textId="77777777" w:rsidR="008D7729" w:rsidRDefault="008D7729" w:rsidP="008D7729">
      <w:pPr>
        <w:pStyle w:val="CommentText"/>
      </w:pPr>
      <w:r>
        <w:rPr>
          <w:rStyle w:val="CommentReference"/>
        </w:rPr>
        <w:annotationRef/>
      </w:r>
      <w:r>
        <w:t>To editor: at the end these will NOT be tables, so pls rephrase to refer to diagrams and graphs instead of tables</w:t>
      </w:r>
    </w:p>
  </w:comment>
  <w:comment w:id="439" w:author="Trifa, Nicoleta (CGIAR System Organization)" w:date="2025-04-01T13:13:00Z" w:initials="NT">
    <w:p w14:paraId="0392A973" w14:textId="5A0811E9" w:rsidR="00D97C76" w:rsidRDefault="00D97C76" w:rsidP="00D97C76">
      <w:pPr>
        <w:pStyle w:val="CommentText"/>
      </w:pPr>
      <w:r>
        <w:rPr>
          <w:rStyle w:val="CommentReference"/>
        </w:rPr>
        <w:annotationRef/>
      </w:r>
      <w:r>
        <w:fldChar w:fldCharType="begin"/>
      </w:r>
      <w:r>
        <w:instrText>HYPERLINK "mailto:j.utomo@cgiar.org"</w:instrText>
      </w:r>
      <w:bookmarkStart w:id="441" w:name="_@_858E5D5A3B1A4828A93CB94D91CBCDCEZ"/>
      <w:r>
        <w:fldChar w:fldCharType="separate"/>
      </w:r>
      <w:bookmarkEnd w:id="441"/>
      <w:r w:rsidRPr="00D97C76">
        <w:rPr>
          <w:rStyle w:val="Mention"/>
          <w:noProof/>
        </w:rPr>
        <w:t>@Utomo, Julia (One CGIAR)</w:t>
      </w:r>
      <w:r>
        <w:fldChar w:fldCharType="end"/>
      </w:r>
      <w:r>
        <w:t xml:space="preserve">  and </w:t>
      </w:r>
      <w:r>
        <w:fldChar w:fldCharType="begin"/>
      </w:r>
      <w:r>
        <w:instrText>HYPERLINK "mailto:P.Martins@cgiar.org"</w:instrText>
      </w:r>
      <w:bookmarkStart w:id="442" w:name="_@_9403DA31D84A41418A7C3A3FF54A2503Z"/>
      <w:r>
        <w:fldChar w:fldCharType="separate"/>
      </w:r>
      <w:bookmarkEnd w:id="442"/>
      <w:r w:rsidRPr="00D97C76">
        <w:rPr>
          <w:rStyle w:val="Mention"/>
          <w:noProof/>
        </w:rPr>
        <w:t>@Martins, Paulo (CGIAR System Organization)</w:t>
      </w:r>
      <w:r>
        <w:fldChar w:fldCharType="end"/>
      </w:r>
      <w:r>
        <w:t xml:space="preserve">  pls do not include a new map of results for policies.</w:t>
      </w:r>
    </w:p>
  </w:comment>
  <w:comment w:id="440" w:author="Utomo, Julia (One CGIAR)" w:date="2025-04-02T11:34:00Z" w:initials="UC">
    <w:p w14:paraId="3260D581" w14:textId="3B34BBBB" w:rsidR="00E36039" w:rsidRDefault="00E36039">
      <w:pPr>
        <w:pStyle w:val="CommentText"/>
      </w:pPr>
      <w:r>
        <w:rPr>
          <w:rStyle w:val="CommentReference"/>
        </w:rPr>
        <w:annotationRef/>
      </w:r>
      <w:r w:rsidRPr="38091ABB">
        <w:t>added the updated one below</w:t>
      </w:r>
    </w:p>
  </w:comment>
  <w:comment w:id="445" w:author="Trifa, Nicoleta (CGIAR System Organization)" w:date="2025-04-01T13:15:00Z" w:initials="NT">
    <w:p w14:paraId="755C6D16" w14:textId="0AB3D458" w:rsidR="0080255F" w:rsidRDefault="0080255F" w:rsidP="0080255F">
      <w:pPr>
        <w:pStyle w:val="CommentText"/>
      </w:pPr>
      <w:r>
        <w:rPr>
          <w:rStyle w:val="CommentReference"/>
        </w:rPr>
        <w:annotationRef/>
      </w:r>
      <w:r>
        <w:fldChar w:fldCharType="begin"/>
      </w:r>
      <w:r>
        <w:instrText>HYPERLINK "mailto:P.Martins@cgiar.org"</w:instrText>
      </w:r>
      <w:bookmarkStart w:id="447" w:name="_@_00F33A7B08754D65B06CA78B78138A98Z"/>
      <w:r>
        <w:fldChar w:fldCharType="separate"/>
      </w:r>
      <w:bookmarkEnd w:id="447"/>
      <w:r w:rsidRPr="0080255F">
        <w:rPr>
          <w:rStyle w:val="Mention"/>
          <w:noProof/>
        </w:rPr>
        <w:t>@Martins, Paulo (CGIAR System Organization)</w:t>
      </w:r>
      <w:r>
        <w:fldChar w:fldCharType="end"/>
      </w:r>
      <w:r>
        <w:t xml:space="preserve">  and </w:t>
      </w:r>
      <w:r>
        <w:fldChar w:fldCharType="begin"/>
      </w:r>
      <w:r>
        <w:instrText>HYPERLINK "mailto:j.utomo@cgiar.org"</w:instrText>
      </w:r>
      <w:bookmarkStart w:id="448" w:name="_@_D4FFA19802A846808CCB35B69DB268ECZ"/>
      <w:r>
        <w:fldChar w:fldCharType="separate"/>
      </w:r>
      <w:bookmarkEnd w:id="448"/>
      <w:r w:rsidRPr="0080255F">
        <w:rPr>
          <w:rStyle w:val="Mention"/>
          <w:noProof/>
        </w:rPr>
        <w:t>@Utomo, Julia (One CGIAR)</w:t>
      </w:r>
      <w:r>
        <w:fldChar w:fldCharType="end"/>
      </w:r>
      <w:r>
        <w:t xml:space="preserve">  only keep here: Results by partner type; Results by contributing partner</w:t>
      </w:r>
    </w:p>
  </w:comment>
  <w:comment w:id="446" w:author="Utomo, Julia (One CGIAR)" w:date="2025-04-02T12:08:00Z" w:initials="UC">
    <w:p w14:paraId="702ED13A" w14:textId="23DFA206" w:rsidR="00E36039" w:rsidRDefault="00E36039">
      <w:pPr>
        <w:pStyle w:val="CommentText"/>
      </w:pPr>
      <w:r>
        <w:rPr>
          <w:rStyle w:val="CommentReference"/>
        </w:rPr>
        <w:annotationRef/>
      </w:r>
      <w:r w:rsidRPr="6AF5252C">
        <w:t>added a new screenshot with the latest data below</w:t>
      </w:r>
    </w:p>
  </w:comment>
  <w:comment w:id="452" w:author="Trifa, Nicoleta (CGIAR System Organization)" w:date="2025-04-01T13:16:00Z" w:initials="NT">
    <w:p w14:paraId="152FDE5A" w14:textId="7EC2CB35" w:rsidR="009C00E6" w:rsidRDefault="009C00E6" w:rsidP="009C00E6">
      <w:pPr>
        <w:pStyle w:val="CommentText"/>
      </w:pPr>
      <w:r>
        <w:rPr>
          <w:rStyle w:val="CommentReference"/>
        </w:rPr>
        <w:annotationRef/>
      </w:r>
      <w:r>
        <w:fldChar w:fldCharType="begin"/>
      </w:r>
      <w:r>
        <w:instrText>HYPERLINK "mailto:P.Martins@cgiar.org"</w:instrText>
      </w:r>
      <w:bookmarkStart w:id="454" w:name="_@_B57D17F933E44F589BCAE55F1F46DFB8Z"/>
      <w:r>
        <w:fldChar w:fldCharType="separate"/>
      </w:r>
      <w:bookmarkEnd w:id="454"/>
      <w:r w:rsidRPr="009C00E6">
        <w:rPr>
          <w:rStyle w:val="Mention"/>
          <w:noProof/>
        </w:rPr>
        <w:t>@Martins, Paulo (CGIAR System Organization)</w:t>
      </w:r>
      <w:r>
        <w:fldChar w:fldCharType="end"/>
      </w:r>
      <w:r>
        <w:t xml:space="preserve">  and </w:t>
      </w:r>
      <w:r>
        <w:fldChar w:fldCharType="begin"/>
      </w:r>
      <w:r>
        <w:instrText>HYPERLINK "mailto:j.utomo@cgiar.org"</w:instrText>
      </w:r>
      <w:bookmarkStart w:id="455" w:name="_@_1E2EB285E7C94DA58DB567CAE73C4918Z"/>
      <w:r>
        <w:fldChar w:fldCharType="separate"/>
      </w:r>
      <w:bookmarkEnd w:id="455"/>
      <w:r w:rsidRPr="009C00E6">
        <w:rPr>
          <w:rStyle w:val="Mention"/>
          <w:noProof/>
        </w:rPr>
        <w:t>@Utomo, Julia (One CGIAR)</w:t>
      </w:r>
      <w:r>
        <w:fldChar w:fldCharType="end"/>
      </w:r>
      <w:r>
        <w:t xml:space="preserve">  do not include map: if possible combine total number of users and innovation use results by region</w:t>
      </w:r>
    </w:p>
  </w:comment>
  <w:comment w:id="453" w:author="Utomo, Julia (One CGIAR)" w:date="2025-04-02T12:25:00Z" w:initials="UC">
    <w:p w14:paraId="110190AF" w14:textId="1998E4B7" w:rsidR="00E36039" w:rsidRDefault="00E36039">
      <w:pPr>
        <w:pStyle w:val="CommentText"/>
      </w:pPr>
      <w:r>
        <w:rPr>
          <w:rStyle w:val="CommentReference"/>
        </w:rPr>
        <w:annotationRef/>
      </w:r>
      <w:r w:rsidRPr="1763D3EA">
        <w:t>I have added the required info below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91A9237" w15:done="0"/>
  <w15:commentEx w15:paraId="33E42165" w15:done="0"/>
  <w15:commentEx w15:paraId="45B9F84C" w15:done="0"/>
  <w15:commentEx w15:paraId="058862DB" w15:done="0"/>
  <w15:commentEx w15:paraId="0392A973" w15:done="0"/>
  <w15:commentEx w15:paraId="3260D581" w15:paraIdParent="0392A973" w15:done="0"/>
  <w15:commentEx w15:paraId="755C6D16" w15:done="0"/>
  <w15:commentEx w15:paraId="702ED13A" w15:paraIdParent="755C6D16" w15:done="0"/>
  <w15:commentEx w15:paraId="152FDE5A" w15:done="0"/>
  <w15:commentEx w15:paraId="110190AF" w15:paraIdParent="152FDE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2DD471" w16cex:dateUtc="2025-04-02T00:47:00Z"/>
  <w16cex:commentExtensible w16cex:durableId="375BA6EE" w16cex:dateUtc="2025-04-02T01:34:00Z"/>
  <w16cex:commentExtensible w16cex:durableId="268ACB45" w16cex:dateUtc="2025-04-02T01:36:00Z"/>
  <w16cex:commentExtensible w16cex:durableId="44833EAE" w16cex:dateUtc="2025-04-01T11:11:00Z"/>
  <w16cex:commentExtensible w16cex:durableId="0226435B" w16cex:dateUtc="2025-04-01T11:13:00Z"/>
  <w16cex:commentExtensible w16cex:durableId="573EE79D" w16cex:dateUtc="2025-04-02T04:34:00Z"/>
  <w16cex:commentExtensible w16cex:durableId="18CBF8C5" w16cex:dateUtc="2025-04-01T11:15:00Z"/>
  <w16cex:commentExtensible w16cex:durableId="0C963E95" w16cex:dateUtc="2025-04-02T05:08:00Z"/>
  <w16cex:commentExtensible w16cex:durableId="63BE194A" w16cex:dateUtc="2025-04-01T11:16:00Z"/>
  <w16cex:commentExtensible w16cex:durableId="728432F8" w16cex:dateUtc="2025-04-02T0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91A9237" w16cid:durableId="532DD471"/>
  <w16cid:commentId w16cid:paraId="33E42165" w16cid:durableId="375BA6EE"/>
  <w16cid:commentId w16cid:paraId="45B9F84C" w16cid:durableId="268ACB45"/>
  <w16cid:commentId w16cid:paraId="058862DB" w16cid:durableId="44833EAE"/>
  <w16cid:commentId w16cid:paraId="0392A973" w16cid:durableId="0226435B"/>
  <w16cid:commentId w16cid:paraId="3260D581" w16cid:durableId="573EE79D"/>
  <w16cid:commentId w16cid:paraId="755C6D16" w16cid:durableId="18CBF8C5"/>
  <w16cid:commentId w16cid:paraId="702ED13A" w16cid:durableId="0C963E95"/>
  <w16cid:commentId w16cid:paraId="152FDE5A" w16cid:durableId="63BE194A"/>
  <w16cid:commentId w16cid:paraId="110190AF" w16cid:durableId="728432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BFBFB7" w14:textId="77777777" w:rsidR="00E36039" w:rsidRDefault="00E36039">
      <w:pPr>
        <w:spacing w:after="0" w:line="240" w:lineRule="auto"/>
      </w:pPr>
      <w:r>
        <w:separator/>
      </w:r>
    </w:p>
  </w:endnote>
  <w:endnote w:type="continuationSeparator" w:id="0">
    <w:p w14:paraId="68D3DEC7" w14:textId="77777777" w:rsidR="00E36039" w:rsidRDefault="00E36039">
      <w:pPr>
        <w:spacing w:after="0" w:line="240" w:lineRule="auto"/>
      </w:pPr>
      <w:r>
        <w:continuationSeparator/>
      </w:r>
    </w:p>
  </w:endnote>
  <w:endnote w:type="continuationNotice" w:id="1">
    <w:p w14:paraId="2DC38CB6" w14:textId="77777777" w:rsidR="00E36039" w:rsidRDefault="00E360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3556593-7035-4546-9FF5-FFD4A594AA6C}"/>
    <w:embedBold r:id="rId2" w:fontKey="{6705633A-735D-4E7C-AB44-FC2A4C081CFC}"/>
    <w:embedItalic r:id="rId3" w:fontKey="{58EE40A9-8716-40B4-9B53-45F0A90F3D7F}"/>
    <w:embedBoldItalic r:id="rId4" w:fontKey="{A77ABE87-8175-44E3-8163-85834DFFCD3A}"/>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embedRegular r:id="rId5" w:fontKey="{0CEFA02F-1DFA-401C-BFCD-2ED37CE6254F}"/>
  </w:font>
  <w:font w:name="Georgia">
    <w:panose1 w:val="02040502050405020303"/>
    <w:charset w:val="00"/>
    <w:family w:val="roman"/>
    <w:pitch w:val="variable"/>
    <w:sig w:usb0="00000287" w:usb1="00000000" w:usb2="00000000" w:usb3="00000000" w:csb0="0000009F" w:csb1="00000000"/>
    <w:embedRegular r:id="rId6" w:fontKey="{1B8758A3-33ED-456A-A480-7E86DC452A13}"/>
    <w:embedItalic r:id="rId7" w:fontKey="{2161E8BF-6C71-4BD5-A7AE-1F98B0811FA0}"/>
  </w:font>
  <w:font w:name="Gibson Light">
    <w:panose1 w:val="02000000000000000000"/>
    <w:charset w:val="00"/>
    <w:family w:val="modern"/>
    <w:notTrueType/>
    <w:pitch w:val="variable"/>
    <w:sig w:usb0="A000002F" w:usb1="5000004A" w:usb2="00000000" w:usb3="00000000" w:csb0="00000093"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embedRegular r:id="rId8" w:fontKey="{9A582CE8-38C4-4193-B63A-1AB659D7B1FD}"/>
  </w:font>
  <w:font w:name="Poppins">
    <w:charset w:val="00"/>
    <w:family w:val="auto"/>
    <w:pitch w:val="variable"/>
    <w:sig w:usb0="00008007" w:usb1="00000000" w:usb2="00000000" w:usb3="00000000" w:csb0="00000093" w:csb1="00000000"/>
    <w:embedRegular r:id="rId9" w:fontKey="{77EDBBFE-F771-4AD9-986B-ED39F4E6DCF9}"/>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0" w:fontKey="{7C5FE7F6-0F20-4266-9E87-5EE9130A5861}"/>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42F6F" w14:textId="77777777" w:rsidR="003A6C34" w:rsidRDefault="003A6C3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BB267" w14:textId="3C1CA2D0" w:rsidR="003A6C34" w:rsidRDefault="0058320A">
    <w:pPr>
      <w:pBdr>
        <w:top w:val="nil"/>
        <w:left w:val="nil"/>
        <w:bottom w:val="nil"/>
        <w:right w:val="nil"/>
        <w:between w:val="nil"/>
      </w:pBdr>
      <w:tabs>
        <w:tab w:val="center" w:pos="4513"/>
        <w:tab w:val="right" w:pos="9026"/>
      </w:tabs>
      <w:ind w:right="360"/>
      <w:rPr>
        <w:i/>
      </w:rPr>
    </w:pPr>
    <w:r>
      <w:rPr>
        <w:i/>
      </w:rPr>
      <w:t>Type 1 Technical Report Template 2024 – INITIATIVES</w:t>
    </w:r>
    <w:r>
      <w:rPr>
        <w:i/>
      </w:rPr>
      <w:br/>
      <w:t>Version 2: November 2024</w:t>
    </w:r>
    <w:r>
      <w:rPr>
        <w:i/>
      </w:rPr>
      <w:tab/>
    </w:r>
    <w:r>
      <w:rPr>
        <w:i/>
      </w:rPr>
      <w:tab/>
    </w:r>
    <w:r>
      <w:rPr>
        <w:color w:val="000000"/>
      </w:rPr>
      <w:fldChar w:fldCharType="begin"/>
    </w:r>
    <w:r>
      <w:rPr>
        <w:color w:val="000000"/>
      </w:rPr>
      <w:instrText>PAGE</w:instrText>
    </w:r>
    <w:r>
      <w:rPr>
        <w:color w:val="000000"/>
      </w:rPr>
      <w:fldChar w:fldCharType="separate"/>
    </w:r>
    <w:r w:rsidR="0035590B">
      <w:rPr>
        <w:noProof/>
        <w:color w:val="000000"/>
      </w:rPr>
      <w:t>1</w:t>
    </w:r>
    <w:r>
      <w:rPr>
        <w:color w:val="000000"/>
      </w:rPr>
      <w:fldChar w:fldCharType="end"/>
    </w:r>
    <w:r>
      <w:rPr>
        <w:color w:val="000000"/>
      </w:rPr>
      <w:t xml:space="preserve">                                                                                                                                             </w:t>
    </w:r>
  </w:p>
  <w:p w14:paraId="2613E9C1" w14:textId="77777777" w:rsidR="003A6C34" w:rsidRDefault="003A6C34">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7B8A3" w14:textId="77777777" w:rsidR="003A6C34" w:rsidRDefault="003A6C3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E93F72" w14:textId="77777777" w:rsidR="00E36039" w:rsidRDefault="00E36039">
      <w:pPr>
        <w:spacing w:after="0" w:line="240" w:lineRule="auto"/>
      </w:pPr>
      <w:r>
        <w:separator/>
      </w:r>
    </w:p>
  </w:footnote>
  <w:footnote w:type="continuationSeparator" w:id="0">
    <w:p w14:paraId="6D6F4C4B" w14:textId="77777777" w:rsidR="00E36039" w:rsidRDefault="00E36039">
      <w:pPr>
        <w:spacing w:after="0" w:line="240" w:lineRule="auto"/>
      </w:pPr>
      <w:r>
        <w:continuationSeparator/>
      </w:r>
    </w:p>
  </w:footnote>
  <w:footnote w:type="continuationNotice" w:id="1">
    <w:p w14:paraId="56341136" w14:textId="77777777" w:rsidR="00E36039" w:rsidRDefault="00E360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6DD4E" w14:textId="77777777" w:rsidR="003A6C34" w:rsidRDefault="003A6C3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C6DE0" w14:textId="77777777" w:rsidR="003A6C34" w:rsidRDefault="003A6C3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F9378" w14:textId="77777777" w:rsidR="003A6C34" w:rsidRDefault="003A6C3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178AE"/>
    <w:multiLevelType w:val="multilevel"/>
    <w:tmpl w:val="FFFFFFFF"/>
    <w:lvl w:ilvl="0">
      <w:start w:val="1"/>
      <w:numFmt w:val="bullet"/>
      <w:lvlText w:val="•"/>
      <w:lvlJc w:val="left"/>
      <w:pPr>
        <w:ind w:left="36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93B4EC2"/>
    <w:multiLevelType w:val="multilevel"/>
    <w:tmpl w:val="6E1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07509"/>
    <w:multiLevelType w:val="hybridMultilevel"/>
    <w:tmpl w:val="FFFFFFFF"/>
    <w:lvl w:ilvl="0" w:tplc="38821D24">
      <w:start w:val="1"/>
      <w:numFmt w:val="bullet"/>
      <w:lvlText w:val=""/>
      <w:lvlJc w:val="left"/>
      <w:pPr>
        <w:ind w:left="720" w:hanging="360"/>
      </w:pPr>
      <w:rPr>
        <w:rFonts w:ascii="Symbol" w:hAnsi="Symbol" w:hint="default"/>
      </w:rPr>
    </w:lvl>
    <w:lvl w:ilvl="1" w:tplc="318AEF9C">
      <w:start w:val="1"/>
      <w:numFmt w:val="bullet"/>
      <w:lvlText w:val="o"/>
      <w:lvlJc w:val="left"/>
      <w:pPr>
        <w:ind w:left="1440" w:hanging="360"/>
      </w:pPr>
      <w:rPr>
        <w:rFonts w:ascii="Courier New" w:hAnsi="Courier New" w:hint="default"/>
      </w:rPr>
    </w:lvl>
    <w:lvl w:ilvl="2" w:tplc="DD6E4ACE">
      <w:start w:val="1"/>
      <w:numFmt w:val="bullet"/>
      <w:lvlText w:val=""/>
      <w:lvlJc w:val="left"/>
      <w:pPr>
        <w:ind w:left="2160" w:hanging="360"/>
      </w:pPr>
      <w:rPr>
        <w:rFonts w:ascii="Wingdings" w:hAnsi="Wingdings" w:hint="default"/>
      </w:rPr>
    </w:lvl>
    <w:lvl w:ilvl="3" w:tplc="2B76931C">
      <w:start w:val="1"/>
      <w:numFmt w:val="bullet"/>
      <w:lvlText w:val=""/>
      <w:lvlJc w:val="left"/>
      <w:pPr>
        <w:ind w:left="2880" w:hanging="360"/>
      </w:pPr>
      <w:rPr>
        <w:rFonts w:ascii="Symbol" w:hAnsi="Symbol" w:hint="default"/>
      </w:rPr>
    </w:lvl>
    <w:lvl w:ilvl="4" w:tplc="14C29B98">
      <w:start w:val="1"/>
      <w:numFmt w:val="bullet"/>
      <w:lvlText w:val="o"/>
      <w:lvlJc w:val="left"/>
      <w:pPr>
        <w:ind w:left="3600" w:hanging="360"/>
      </w:pPr>
      <w:rPr>
        <w:rFonts w:ascii="Courier New" w:hAnsi="Courier New" w:hint="default"/>
      </w:rPr>
    </w:lvl>
    <w:lvl w:ilvl="5" w:tplc="C1209196">
      <w:start w:val="1"/>
      <w:numFmt w:val="bullet"/>
      <w:lvlText w:val=""/>
      <w:lvlJc w:val="left"/>
      <w:pPr>
        <w:ind w:left="4320" w:hanging="360"/>
      </w:pPr>
      <w:rPr>
        <w:rFonts w:ascii="Wingdings" w:hAnsi="Wingdings" w:hint="default"/>
      </w:rPr>
    </w:lvl>
    <w:lvl w:ilvl="6" w:tplc="9138BA00">
      <w:start w:val="1"/>
      <w:numFmt w:val="bullet"/>
      <w:lvlText w:val=""/>
      <w:lvlJc w:val="left"/>
      <w:pPr>
        <w:ind w:left="5040" w:hanging="360"/>
      </w:pPr>
      <w:rPr>
        <w:rFonts w:ascii="Symbol" w:hAnsi="Symbol" w:hint="default"/>
      </w:rPr>
    </w:lvl>
    <w:lvl w:ilvl="7" w:tplc="342E14DA">
      <w:start w:val="1"/>
      <w:numFmt w:val="bullet"/>
      <w:lvlText w:val="o"/>
      <w:lvlJc w:val="left"/>
      <w:pPr>
        <w:ind w:left="5760" w:hanging="360"/>
      </w:pPr>
      <w:rPr>
        <w:rFonts w:ascii="Courier New" w:hAnsi="Courier New" w:hint="default"/>
      </w:rPr>
    </w:lvl>
    <w:lvl w:ilvl="8" w:tplc="347A7E50">
      <w:start w:val="1"/>
      <w:numFmt w:val="bullet"/>
      <w:lvlText w:val=""/>
      <w:lvlJc w:val="left"/>
      <w:pPr>
        <w:ind w:left="6480" w:hanging="360"/>
      </w:pPr>
      <w:rPr>
        <w:rFonts w:ascii="Wingdings" w:hAnsi="Wingdings" w:hint="default"/>
      </w:rPr>
    </w:lvl>
  </w:abstractNum>
  <w:abstractNum w:abstractNumId="3" w15:restartNumberingAfterBreak="0">
    <w:nsid w:val="0DF77517"/>
    <w:multiLevelType w:val="hybridMultilevel"/>
    <w:tmpl w:val="31444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F5EB3"/>
    <w:multiLevelType w:val="multilevel"/>
    <w:tmpl w:val="78AC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F073D"/>
    <w:multiLevelType w:val="multilevel"/>
    <w:tmpl w:val="FFFFFFFF"/>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D14FA5"/>
    <w:multiLevelType w:val="multilevel"/>
    <w:tmpl w:val="67886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56962"/>
    <w:multiLevelType w:val="multilevel"/>
    <w:tmpl w:val="2E38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755F3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4B2D7F8"/>
    <w:multiLevelType w:val="hybridMultilevel"/>
    <w:tmpl w:val="FFFFFFFF"/>
    <w:lvl w:ilvl="0" w:tplc="6E1C91E2">
      <w:start w:val="1"/>
      <w:numFmt w:val="bullet"/>
      <w:lvlText w:val=""/>
      <w:lvlJc w:val="left"/>
      <w:pPr>
        <w:ind w:left="720" w:hanging="360"/>
      </w:pPr>
      <w:rPr>
        <w:rFonts w:ascii="Symbol" w:hAnsi="Symbol" w:hint="default"/>
      </w:rPr>
    </w:lvl>
    <w:lvl w:ilvl="1" w:tplc="FA6812F2">
      <w:start w:val="1"/>
      <w:numFmt w:val="bullet"/>
      <w:lvlText w:val="o"/>
      <w:lvlJc w:val="left"/>
      <w:pPr>
        <w:ind w:left="1440" w:hanging="360"/>
      </w:pPr>
      <w:rPr>
        <w:rFonts w:ascii="Courier New" w:hAnsi="Courier New" w:hint="default"/>
      </w:rPr>
    </w:lvl>
    <w:lvl w:ilvl="2" w:tplc="29BEAD14">
      <w:start w:val="1"/>
      <w:numFmt w:val="bullet"/>
      <w:lvlText w:val=""/>
      <w:lvlJc w:val="left"/>
      <w:pPr>
        <w:ind w:left="2160" w:hanging="360"/>
      </w:pPr>
      <w:rPr>
        <w:rFonts w:ascii="Wingdings" w:hAnsi="Wingdings" w:hint="default"/>
      </w:rPr>
    </w:lvl>
    <w:lvl w:ilvl="3" w:tplc="6BF65674">
      <w:start w:val="1"/>
      <w:numFmt w:val="bullet"/>
      <w:lvlText w:val=""/>
      <w:lvlJc w:val="left"/>
      <w:pPr>
        <w:ind w:left="2880" w:hanging="360"/>
      </w:pPr>
      <w:rPr>
        <w:rFonts w:ascii="Symbol" w:hAnsi="Symbol" w:hint="default"/>
      </w:rPr>
    </w:lvl>
    <w:lvl w:ilvl="4" w:tplc="0B285AB6">
      <w:start w:val="1"/>
      <w:numFmt w:val="bullet"/>
      <w:lvlText w:val="o"/>
      <w:lvlJc w:val="left"/>
      <w:pPr>
        <w:ind w:left="3600" w:hanging="360"/>
      </w:pPr>
      <w:rPr>
        <w:rFonts w:ascii="Courier New" w:hAnsi="Courier New" w:hint="default"/>
      </w:rPr>
    </w:lvl>
    <w:lvl w:ilvl="5" w:tplc="801A0C1C">
      <w:start w:val="1"/>
      <w:numFmt w:val="bullet"/>
      <w:lvlText w:val=""/>
      <w:lvlJc w:val="left"/>
      <w:pPr>
        <w:ind w:left="4320" w:hanging="360"/>
      </w:pPr>
      <w:rPr>
        <w:rFonts w:ascii="Wingdings" w:hAnsi="Wingdings" w:hint="default"/>
      </w:rPr>
    </w:lvl>
    <w:lvl w:ilvl="6" w:tplc="D19A8766">
      <w:start w:val="1"/>
      <w:numFmt w:val="bullet"/>
      <w:lvlText w:val=""/>
      <w:lvlJc w:val="left"/>
      <w:pPr>
        <w:ind w:left="5040" w:hanging="360"/>
      </w:pPr>
      <w:rPr>
        <w:rFonts w:ascii="Symbol" w:hAnsi="Symbol" w:hint="default"/>
      </w:rPr>
    </w:lvl>
    <w:lvl w:ilvl="7" w:tplc="EA9AA898">
      <w:start w:val="1"/>
      <w:numFmt w:val="bullet"/>
      <w:lvlText w:val="o"/>
      <w:lvlJc w:val="left"/>
      <w:pPr>
        <w:ind w:left="5760" w:hanging="360"/>
      </w:pPr>
      <w:rPr>
        <w:rFonts w:ascii="Courier New" w:hAnsi="Courier New" w:hint="default"/>
      </w:rPr>
    </w:lvl>
    <w:lvl w:ilvl="8" w:tplc="47F845E4">
      <w:start w:val="1"/>
      <w:numFmt w:val="bullet"/>
      <w:lvlText w:val=""/>
      <w:lvlJc w:val="left"/>
      <w:pPr>
        <w:ind w:left="6480" w:hanging="360"/>
      </w:pPr>
      <w:rPr>
        <w:rFonts w:ascii="Wingdings" w:hAnsi="Wingdings" w:hint="default"/>
      </w:rPr>
    </w:lvl>
  </w:abstractNum>
  <w:abstractNum w:abstractNumId="10" w15:restartNumberingAfterBreak="0">
    <w:nsid w:val="24FD49B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1112CE"/>
    <w:multiLevelType w:val="hybridMultilevel"/>
    <w:tmpl w:val="FFFFFFFF"/>
    <w:lvl w:ilvl="0" w:tplc="1B7232E8">
      <w:start w:val="1"/>
      <w:numFmt w:val="bullet"/>
      <w:lvlText w:val=""/>
      <w:lvlJc w:val="left"/>
      <w:pPr>
        <w:ind w:left="720" w:hanging="360"/>
      </w:pPr>
      <w:rPr>
        <w:rFonts w:ascii="Symbol" w:hAnsi="Symbol" w:hint="default"/>
      </w:rPr>
    </w:lvl>
    <w:lvl w:ilvl="1" w:tplc="64F22C3A">
      <w:start w:val="1"/>
      <w:numFmt w:val="bullet"/>
      <w:lvlText w:val=""/>
      <w:lvlJc w:val="left"/>
      <w:pPr>
        <w:ind w:left="1440" w:hanging="360"/>
      </w:pPr>
      <w:rPr>
        <w:rFonts w:ascii="Symbol" w:hAnsi="Symbol" w:hint="default"/>
      </w:rPr>
    </w:lvl>
    <w:lvl w:ilvl="2" w:tplc="129ADF0A">
      <w:start w:val="1"/>
      <w:numFmt w:val="bullet"/>
      <w:lvlText w:val="▪"/>
      <w:lvlJc w:val="left"/>
      <w:pPr>
        <w:ind w:left="2160" w:hanging="360"/>
      </w:pPr>
      <w:rPr>
        <w:rFonts w:ascii="Noto Sans Symbols" w:hAnsi="Noto Sans Symbols" w:hint="default"/>
      </w:rPr>
    </w:lvl>
    <w:lvl w:ilvl="3" w:tplc="20248300">
      <w:start w:val="1"/>
      <w:numFmt w:val="bullet"/>
      <w:lvlText w:val="●"/>
      <w:lvlJc w:val="left"/>
      <w:pPr>
        <w:ind w:left="2880" w:hanging="360"/>
      </w:pPr>
      <w:rPr>
        <w:rFonts w:ascii="Noto Sans Symbols" w:hAnsi="Noto Sans Symbols" w:hint="default"/>
      </w:rPr>
    </w:lvl>
    <w:lvl w:ilvl="4" w:tplc="17C8B864">
      <w:start w:val="1"/>
      <w:numFmt w:val="bullet"/>
      <w:lvlText w:val="o"/>
      <w:lvlJc w:val="left"/>
      <w:pPr>
        <w:ind w:left="3600" w:hanging="360"/>
      </w:pPr>
      <w:rPr>
        <w:rFonts w:ascii="Courier New" w:hAnsi="Courier New" w:hint="default"/>
      </w:rPr>
    </w:lvl>
    <w:lvl w:ilvl="5" w:tplc="629EB05A">
      <w:start w:val="1"/>
      <w:numFmt w:val="bullet"/>
      <w:lvlText w:val="▪"/>
      <w:lvlJc w:val="left"/>
      <w:pPr>
        <w:ind w:left="4320" w:hanging="360"/>
      </w:pPr>
      <w:rPr>
        <w:rFonts w:ascii="Noto Sans Symbols" w:hAnsi="Noto Sans Symbols" w:hint="default"/>
      </w:rPr>
    </w:lvl>
    <w:lvl w:ilvl="6" w:tplc="1A603E54">
      <w:start w:val="1"/>
      <w:numFmt w:val="bullet"/>
      <w:lvlText w:val="●"/>
      <w:lvlJc w:val="left"/>
      <w:pPr>
        <w:ind w:left="5040" w:hanging="360"/>
      </w:pPr>
      <w:rPr>
        <w:rFonts w:ascii="Noto Sans Symbols" w:hAnsi="Noto Sans Symbols" w:hint="default"/>
      </w:rPr>
    </w:lvl>
    <w:lvl w:ilvl="7" w:tplc="65AABE3A">
      <w:start w:val="1"/>
      <w:numFmt w:val="bullet"/>
      <w:lvlText w:val="o"/>
      <w:lvlJc w:val="left"/>
      <w:pPr>
        <w:ind w:left="5760" w:hanging="360"/>
      </w:pPr>
      <w:rPr>
        <w:rFonts w:ascii="Courier New" w:hAnsi="Courier New" w:hint="default"/>
      </w:rPr>
    </w:lvl>
    <w:lvl w:ilvl="8" w:tplc="463AA114">
      <w:start w:val="1"/>
      <w:numFmt w:val="bullet"/>
      <w:lvlText w:val="▪"/>
      <w:lvlJc w:val="left"/>
      <w:pPr>
        <w:ind w:left="6480" w:hanging="360"/>
      </w:pPr>
      <w:rPr>
        <w:rFonts w:ascii="Noto Sans Symbols" w:hAnsi="Noto Sans Symbols" w:hint="default"/>
      </w:rPr>
    </w:lvl>
  </w:abstractNum>
  <w:abstractNum w:abstractNumId="12" w15:restartNumberingAfterBreak="0">
    <w:nsid w:val="262754A2"/>
    <w:multiLevelType w:val="multilevel"/>
    <w:tmpl w:val="FFFFFFFF"/>
    <w:lvl w:ilvl="0">
      <w:start w:val="1"/>
      <w:numFmt w:val="bullet"/>
      <w:lvlText w:val="●"/>
      <w:lvlJc w:val="left"/>
      <w:pPr>
        <w:ind w:left="870" w:hanging="360"/>
      </w:pPr>
      <w:rPr>
        <w:rFonts w:ascii="Noto Sans Symbols" w:eastAsia="Noto Sans Symbols" w:hAnsi="Noto Sans Symbols" w:cs="Noto Sans Symbols"/>
      </w:r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13" w15:restartNumberingAfterBreak="0">
    <w:nsid w:val="263E4F9C"/>
    <w:multiLevelType w:val="multilevel"/>
    <w:tmpl w:val="BFD2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090EC9"/>
    <w:multiLevelType w:val="hybridMultilevel"/>
    <w:tmpl w:val="FFFFFFFF"/>
    <w:lvl w:ilvl="0" w:tplc="A460893E">
      <w:start w:val="1"/>
      <w:numFmt w:val="bullet"/>
      <w:lvlText w:val=""/>
      <w:lvlJc w:val="left"/>
      <w:pPr>
        <w:ind w:left="720" w:hanging="360"/>
      </w:pPr>
      <w:rPr>
        <w:rFonts w:ascii="Symbol" w:hAnsi="Symbol" w:hint="default"/>
      </w:rPr>
    </w:lvl>
    <w:lvl w:ilvl="1" w:tplc="A3F8FF96">
      <w:start w:val="1"/>
      <w:numFmt w:val="bullet"/>
      <w:lvlText w:val="o"/>
      <w:lvlJc w:val="left"/>
      <w:pPr>
        <w:ind w:left="1440" w:hanging="360"/>
      </w:pPr>
      <w:rPr>
        <w:rFonts w:ascii="Courier New" w:hAnsi="Courier New" w:hint="default"/>
      </w:rPr>
    </w:lvl>
    <w:lvl w:ilvl="2" w:tplc="AB6E4518">
      <w:start w:val="1"/>
      <w:numFmt w:val="bullet"/>
      <w:lvlText w:val=""/>
      <w:lvlJc w:val="left"/>
      <w:pPr>
        <w:ind w:left="2160" w:hanging="360"/>
      </w:pPr>
      <w:rPr>
        <w:rFonts w:ascii="Wingdings" w:hAnsi="Wingdings" w:hint="default"/>
      </w:rPr>
    </w:lvl>
    <w:lvl w:ilvl="3" w:tplc="FD8C9D44">
      <w:start w:val="1"/>
      <w:numFmt w:val="bullet"/>
      <w:lvlText w:val=""/>
      <w:lvlJc w:val="left"/>
      <w:pPr>
        <w:ind w:left="2880" w:hanging="360"/>
      </w:pPr>
      <w:rPr>
        <w:rFonts w:ascii="Symbol" w:hAnsi="Symbol" w:hint="default"/>
      </w:rPr>
    </w:lvl>
    <w:lvl w:ilvl="4" w:tplc="C5DE4EC8">
      <w:start w:val="1"/>
      <w:numFmt w:val="bullet"/>
      <w:lvlText w:val="o"/>
      <w:lvlJc w:val="left"/>
      <w:pPr>
        <w:ind w:left="3600" w:hanging="360"/>
      </w:pPr>
      <w:rPr>
        <w:rFonts w:ascii="Courier New" w:hAnsi="Courier New" w:hint="default"/>
      </w:rPr>
    </w:lvl>
    <w:lvl w:ilvl="5" w:tplc="D494AD18">
      <w:start w:val="1"/>
      <w:numFmt w:val="bullet"/>
      <w:lvlText w:val=""/>
      <w:lvlJc w:val="left"/>
      <w:pPr>
        <w:ind w:left="4320" w:hanging="360"/>
      </w:pPr>
      <w:rPr>
        <w:rFonts w:ascii="Wingdings" w:hAnsi="Wingdings" w:hint="default"/>
      </w:rPr>
    </w:lvl>
    <w:lvl w:ilvl="6" w:tplc="E61079F0">
      <w:start w:val="1"/>
      <w:numFmt w:val="bullet"/>
      <w:lvlText w:val=""/>
      <w:lvlJc w:val="left"/>
      <w:pPr>
        <w:ind w:left="5040" w:hanging="360"/>
      </w:pPr>
      <w:rPr>
        <w:rFonts w:ascii="Symbol" w:hAnsi="Symbol" w:hint="default"/>
      </w:rPr>
    </w:lvl>
    <w:lvl w:ilvl="7" w:tplc="6046B7E4">
      <w:start w:val="1"/>
      <w:numFmt w:val="bullet"/>
      <w:lvlText w:val="o"/>
      <w:lvlJc w:val="left"/>
      <w:pPr>
        <w:ind w:left="5760" w:hanging="360"/>
      </w:pPr>
      <w:rPr>
        <w:rFonts w:ascii="Courier New" w:hAnsi="Courier New" w:hint="default"/>
      </w:rPr>
    </w:lvl>
    <w:lvl w:ilvl="8" w:tplc="3BACA918">
      <w:start w:val="1"/>
      <w:numFmt w:val="bullet"/>
      <w:lvlText w:val=""/>
      <w:lvlJc w:val="left"/>
      <w:pPr>
        <w:ind w:left="6480" w:hanging="360"/>
      </w:pPr>
      <w:rPr>
        <w:rFonts w:ascii="Wingdings" w:hAnsi="Wingdings" w:hint="default"/>
      </w:rPr>
    </w:lvl>
  </w:abstractNum>
  <w:abstractNum w:abstractNumId="15" w15:restartNumberingAfterBreak="0">
    <w:nsid w:val="406D8027"/>
    <w:multiLevelType w:val="hybridMultilevel"/>
    <w:tmpl w:val="FFFFFFFF"/>
    <w:lvl w:ilvl="0" w:tplc="813448CE">
      <w:start w:val="1"/>
      <w:numFmt w:val="bullet"/>
      <w:lvlText w:val=""/>
      <w:lvlJc w:val="left"/>
      <w:pPr>
        <w:ind w:left="720" w:hanging="360"/>
      </w:pPr>
      <w:rPr>
        <w:rFonts w:ascii="Symbol" w:hAnsi="Symbol" w:hint="default"/>
      </w:rPr>
    </w:lvl>
    <w:lvl w:ilvl="1" w:tplc="67EE8BD4">
      <w:start w:val="1"/>
      <w:numFmt w:val="bullet"/>
      <w:lvlText w:val="o"/>
      <w:lvlJc w:val="left"/>
      <w:pPr>
        <w:ind w:left="1440" w:hanging="360"/>
      </w:pPr>
      <w:rPr>
        <w:rFonts w:ascii="Courier New" w:hAnsi="Courier New" w:hint="default"/>
      </w:rPr>
    </w:lvl>
    <w:lvl w:ilvl="2" w:tplc="AB347DAA">
      <w:start w:val="1"/>
      <w:numFmt w:val="bullet"/>
      <w:lvlText w:val=""/>
      <w:lvlJc w:val="left"/>
      <w:pPr>
        <w:ind w:left="2160" w:hanging="360"/>
      </w:pPr>
      <w:rPr>
        <w:rFonts w:ascii="Wingdings" w:hAnsi="Wingdings" w:hint="default"/>
      </w:rPr>
    </w:lvl>
    <w:lvl w:ilvl="3" w:tplc="88407C2C">
      <w:start w:val="1"/>
      <w:numFmt w:val="bullet"/>
      <w:lvlText w:val=""/>
      <w:lvlJc w:val="left"/>
      <w:pPr>
        <w:ind w:left="2880" w:hanging="360"/>
      </w:pPr>
      <w:rPr>
        <w:rFonts w:ascii="Symbol" w:hAnsi="Symbol" w:hint="default"/>
      </w:rPr>
    </w:lvl>
    <w:lvl w:ilvl="4" w:tplc="1F66CE20">
      <w:start w:val="1"/>
      <w:numFmt w:val="bullet"/>
      <w:lvlText w:val="o"/>
      <w:lvlJc w:val="left"/>
      <w:pPr>
        <w:ind w:left="3600" w:hanging="360"/>
      </w:pPr>
      <w:rPr>
        <w:rFonts w:ascii="Courier New" w:hAnsi="Courier New" w:hint="default"/>
      </w:rPr>
    </w:lvl>
    <w:lvl w:ilvl="5" w:tplc="32E00B60">
      <w:start w:val="1"/>
      <w:numFmt w:val="bullet"/>
      <w:lvlText w:val=""/>
      <w:lvlJc w:val="left"/>
      <w:pPr>
        <w:ind w:left="4320" w:hanging="360"/>
      </w:pPr>
      <w:rPr>
        <w:rFonts w:ascii="Wingdings" w:hAnsi="Wingdings" w:hint="default"/>
      </w:rPr>
    </w:lvl>
    <w:lvl w:ilvl="6" w:tplc="BBDEAD54">
      <w:start w:val="1"/>
      <w:numFmt w:val="bullet"/>
      <w:lvlText w:val=""/>
      <w:lvlJc w:val="left"/>
      <w:pPr>
        <w:ind w:left="5040" w:hanging="360"/>
      </w:pPr>
      <w:rPr>
        <w:rFonts w:ascii="Symbol" w:hAnsi="Symbol" w:hint="default"/>
      </w:rPr>
    </w:lvl>
    <w:lvl w:ilvl="7" w:tplc="05247432">
      <w:start w:val="1"/>
      <w:numFmt w:val="bullet"/>
      <w:lvlText w:val="o"/>
      <w:lvlJc w:val="left"/>
      <w:pPr>
        <w:ind w:left="5760" w:hanging="360"/>
      </w:pPr>
      <w:rPr>
        <w:rFonts w:ascii="Courier New" w:hAnsi="Courier New" w:hint="default"/>
      </w:rPr>
    </w:lvl>
    <w:lvl w:ilvl="8" w:tplc="169E0EB0">
      <w:start w:val="1"/>
      <w:numFmt w:val="bullet"/>
      <w:lvlText w:val=""/>
      <w:lvlJc w:val="left"/>
      <w:pPr>
        <w:ind w:left="6480" w:hanging="360"/>
      </w:pPr>
      <w:rPr>
        <w:rFonts w:ascii="Wingdings" w:hAnsi="Wingdings" w:hint="default"/>
      </w:rPr>
    </w:lvl>
  </w:abstractNum>
  <w:abstractNum w:abstractNumId="16" w15:restartNumberingAfterBreak="0">
    <w:nsid w:val="445367A0"/>
    <w:multiLevelType w:val="multilevel"/>
    <w:tmpl w:val="4442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764340"/>
    <w:multiLevelType w:val="multilevel"/>
    <w:tmpl w:val="FFFFFFFF"/>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830260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E77B39"/>
    <w:multiLevelType w:val="multilevel"/>
    <w:tmpl w:val="37CE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3E0269"/>
    <w:multiLevelType w:val="multilevel"/>
    <w:tmpl w:val="6EB2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6FA33E"/>
    <w:multiLevelType w:val="hybridMultilevel"/>
    <w:tmpl w:val="FFFFFFFF"/>
    <w:lvl w:ilvl="0" w:tplc="CA04944A">
      <w:start w:val="1"/>
      <w:numFmt w:val="bullet"/>
      <w:lvlText w:val=""/>
      <w:lvlJc w:val="left"/>
      <w:pPr>
        <w:ind w:left="720" w:hanging="360"/>
      </w:pPr>
      <w:rPr>
        <w:rFonts w:ascii="Symbol" w:hAnsi="Symbol" w:hint="default"/>
      </w:rPr>
    </w:lvl>
    <w:lvl w:ilvl="1" w:tplc="6A64EBE0">
      <w:start w:val="1"/>
      <w:numFmt w:val="bullet"/>
      <w:lvlText w:val="o"/>
      <w:lvlJc w:val="left"/>
      <w:pPr>
        <w:ind w:left="1440" w:hanging="360"/>
      </w:pPr>
      <w:rPr>
        <w:rFonts w:ascii="Courier New" w:hAnsi="Courier New" w:hint="default"/>
      </w:rPr>
    </w:lvl>
    <w:lvl w:ilvl="2" w:tplc="6F5ECC12">
      <w:start w:val="1"/>
      <w:numFmt w:val="bullet"/>
      <w:lvlText w:val=""/>
      <w:lvlJc w:val="left"/>
      <w:pPr>
        <w:ind w:left="2160" w:hanging="360"/>
      </w:pPr>
      <w:rPr>
        <w:rFonts w:ascii="Wingdings" w:hAnsi="Wingdings" w:hint="default"/>
      </w:rPr>
    </w:lvl>
    <w:lvl w:ilvl="3" w:tplc="86946A72">
      <w:start w:val="1"/>
      <w:numFmt w:val="bullet"/>
      <w:lvlText w:val=""/>
      <w:lvlJc w:val="left"/>
      <w:pPr>
        <w:ind w:left="2880" w:hanging="360"/>
      </w:pPr>
      <w:rPr>
        <w:rFonts w:ascii="Symbol" w:hAnsi="Symbol" w:hint="default"/>
      </w:rPr>
    </w:lvl>
    <w:lvl w:ilvl="4" w:tplc="198C84AE">
      <w:start w:val="1"/>
      <w:numFmt w:val="bullet"/>
      <w:lvlText w:val="o"/>
      <w:lvlJc w:val="left"/>
      <w:pPr>
        <w:ind w:left="3600" w:hanging="360"/>
      </w:pPr>
      <w:rPr>
        <w:rFonts w:ascii="Courier New" w:hAnsi="Courier New" w:hint="default"/>
      </w:rPr>
    </w:lvl>
    <w:lvl w:ilvl="5" w:tplc="7248C102">
      <w:start w:val="1"/>
      <w:numFmt w:val="bullet"/>
      <w:lvlText w:val=""/>
      <w:lvlJc w:val="left"/>
      <w:pPr>
        <w:ind w:left="4320" w:hanging="360"/>
      </w:pPr>
      <w:rPr>
        <w:rFonts w:ascii="Wingdings" w:hAnsi="Wingdings" w:hint="default"/>
      </w:rPr>
    </w:lvl>
    <w:lvl w:ilvl="6" w:tplc="EF760DD8">
      <w:start w:val="1"/>
      <w:numFmt w:val="bullet"/>
      <w:lvlText w:val=""/>
      <w:lvlJc w:val="left"/>
      <w:pPr>
        <w:ind w:left="5040" w:hanging="360"/>
      </w:pPr>
      <w:rPr>
        <w:rFonts w:ascii="Symbol" w:hAnsi="Symbol" w:hint="default"/>
      </w:rPr>
    </w:lvl>
    <w:lvl w:ilvl="7" w:tplc="99305E16">
      <w:start w:val="1"/>
      <w:numFmt w:val="bullet"/>
      <w:lvlText w:val="o"/>
      <w:lvlJc w:val="left"/>
      <w:pPr>
        <w:ind w:left="5760" w:hanging="360"/>
      </w:pPr>
      <w:rPr>
        <w:rFonts w:ascii="Courier New" w:hAnsi="Courier New" w:hint="default"/>
      </w:rPr>
    </w:lvl>
    <w:lvl w:ilvl="8" w:tplc="CF326086">
      <w:start w:val="1"/>
      <w:numFmt w:val="bullet"/>
      <w:lvlText w:val=""/>
      <w:lvlJc w:val="left"/>
      <w:pPr>
        <w:ind w:left="6480" w:hanging="360"/>
      </w:pPr>
      <w:rPr>
        <w:rFonts w:ascii="Wingdings" w:hAnsi="Wingdings" w:hint="default"/>
      </w:rPr>
    </w:lvl>
  </w:abstractNum>
  <w:abstractNum w:abstractNumId="22" w15:restartNumberingAfterBreak="0">
    <w:nsid w:val="526F3394"/>
    <w:multiLevelType w:val="multilevel"/>
    <w:tmpl w:val="EEA61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08232E"/>
    <w:multiLevelType w:val="multilevel"/>
    <w:tmpl w:val="959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F11A8E"/>
    <w:multiLevelType w:val="multilevel"/>
    <w:tmpl w:val="CB36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F77B4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2F202F8"/>
    <w:multiLevelType w:val="multilevel"/>
    <w:tmpl w:val="3600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DC01FC"/>
    <w:multiLevelType w:val="hybridMultilevel"/>
    <w:tmpl w:val="9AC4D93E"/>
    <w:lvl w:ilvl="0" w:tplc="A47A4F76">
      <w:start w:val="1"/>
      <w:numFmt w:val="bullet"/>
      <w:lvlText w:val=""/>
      <w:lvlJc w:val="left"/>
      <w:pPr>
        <w:tabs>
          <w:tab w:val="num" w:pos="720"/>
        </w:tabs>
        <w:ind w:left="720" w:hanging="360"/>
      </w:pPr>
      <w:rPr>
        <w:rFonts w:ascii="Symbol" w:hAnsi="Symbol" w:hint="default"/>
        <w:sz w:val="20"/>
      </w:rPr>
    </w:lvl>
    <w:lvl w:ilvl="1" w:tplc="E7704996" w:tentative="1">
      <w:start w:val="1"/>
      <w:numFmt w:val="bullet"/>
      <w:lvlText w:val="o"/>
      <w:lvlJc w:val="left"/>
      <w:pPr>
        <w:tabs>
          <w:tab w:val="num" w:pos="1440"/>
        </w:tabs>
        <w:ind w:left="1440" w:hanging="360"/>
      </w:pPr>
      <w:rPr>
        <w:rFonts w:ascii="Courier New" w:hAnsi="Courier New" w:hint="default"/>
        <w:sz w:val="20"/>
      </w:rPr>
    </w:lvl>
    <w:lvl w:ilvl="2" w:tplc="530203B4" w:tentative="1">
      <w:start w:val="1"/>
      <w:numFmt w:val="bullet"/>
      <w:lvlText w:val=""/>
      <w:lvlJc w:val="left"/>
      <w:pPr>
        <w:tabs>
          <w:tab w:val="num" w:pos="2160"/>
        </w:tabs>
        <w:ind w:left="2160" w:hanging="360"/>
      </w:pPr>
      <w:rPr>
        <w:rFonts w:ascii="Wingdings" w:hAnsi="Wingdings" w:hint="default"/>
        <w:sz w:val="20"/>
      </w:rPr>
    </w:lvl>
    <w:lvl w:ilvl="3" w:tplc="7DA0CAE4" w:tentative="1">
      <w:start w:val="1"/>
      <w:numFmt w:val="bullet"/>
      <w:lvlText w:val=""/>
      <w:lvlJc w:val="left"/>
      <w:pPr>
        <w:tabs>
          <w:tab w:val="num" w:pos="2880"/>
        </w:tabs>
        <w:ind w:left="2880" w:hanging="360"/>
      </w:pPr>
      <w:rPr>
        <w:rFonts w:ascii="Wingdings" w:hAnsi="Wingdings" w:hint="default"/>
        <w:sz w:val="20"/>
      </w:rPr>
    </w:lvl>
    <w:lvl w:ilvl="4" w:tplc="2E12EC86" w:tentative="1">
      <w:start w:val="1"/>
      <w:numFmt w:val="bullet"/>
      <w:lvlText w:val=""/>
      <w:lvlJc w:val="left"/>
      <w:pPr>
        <w:tabs>
          <w:tab w:val="num" w:pos="3600"/>
        </w:tabs>
        <w:ind w:left="3600" w:hanging="360"/>
      </w:pPr>
      <w:rPr>
        <w:rFonts w:ascii="Wingdings" w:hAnsi="Wingdings" w:hint="default"/>
        <w:sz w:val="20"/>
      </w:rPr>
    </w:lvl>
    <w:lvl w:ilvl="5" w:tplc="61C414F4" w:tentative="1">
      <w:start w:val="1"/>
      <w:numFmt w:val="bullet"/>
      <w:lvlText w:val=""/>
      <w:lvlJc w:val="left"/>
      <w:pPr>
        <w:tabs>
          <w:tab w:val="num" w:pos="4320"/>
        </w:tabs>
        <w:ind w:left="4320" w:hanging="360"/>
      </w:pPr>
      <w:rPr>
        <w:rFonts w:ascii="Wingdings" w:hAnsi="Wingdings" w:hint="default"/>
        <w:sz w:val="20"/>
      </w:rPr>
    </w:lvl>
    <w:lvl w:ilvl="6" w:tplc="34B6961E" w:tentative="1">
      <w:start w:val="1"/>
      <w:numFmt w:val="bullet"/>
      <w:lvlText w:val=""/>
      <w:lvlJc w:val="left"/>
      <w:pPr>
        <w:tabs>
          <w:tab w:val="num" w:pos="5040"/>
        </w:tabs>
        <w:ind w:left="5040" w:hanging="360"/>
      </w:pPr>
      <w:rPr>
        <w:rFonts w:ascii="Wingdings" w:hAnsi="Wingdings" w:hint="default"/>
        <w:sz w:val="20"/>
      </w:rPr>
    </w:lvl>
    <w:lvl w:ilvl="7" w:tplc="A46C2CB6" w:tentative="1">
      <w:start w:val="1"/>
      <w:numFmt w:val="bullet"/>
      <w:lvlText w:val=""/>
      <w:lvlJc w:val="left"/>
      <w:pPr>
        <w:tabs>
          <w:tab w:val="num" w:pos="5760"/>
        </w:tabs>
        <w:ind w:left="5760" w:hanging="360"/>
      </w:pPr>
      <w:rPr>
        <w:rFonts w:ascii="Wingdings" w:hAnsi="Wingdings" w:hint="default"/>
        <w:sz w:val="20"/>
      </w:rPr>
    </w:lvl>
    <w:lvl w:ilvl="8" w:tplc="91B2D462"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2B78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C350B52"/>
    <w:multiLevelType w:val="hybridMultilevel"/>
    <w:tmpl w:val="FFFFFFFF"/>
    <w:lvl w:ilvl="0" w:tplc="8618E4C4">
      <w:start w:val="1"/>
      <w:numFmt w:val="bullet"/>
      <w:lvlText w:val=""/>
      <w:lvlJc w:val="left"/>
      <w:pPr>
        <w:ind w:left="720" w:hanging="360"/>
      </w:pPr>
      <w:rPr>
        <w:rFonts w:ascii="Symbol" w:hAnsi="Symbol" w:hint="default"/>
      </w:rPr>
    </w:lvl>
    <w:lvl w:ilvl="1" w:tplc="BF38455C">
      <w:start w:val="1"/>
      <w:numFmt w:val="bullet"/>
      <w:lvlText w:val="o"/>
      <w:lvlJc w:val="left"/>
      <w:pPr>
        <w:ind w:left="1440" w:hanging="360"/>
      </w:pPr>
      <w:rPr>
        <w:rFonts w:ascii="Courier New" w:hAnsi="Courier New" w:hint="default"/>
      </w:rPr>
    </w:lvl>
    <w:lvl w:ilvl="2" w:tplc="5B50605A">
      <w:start w:val="1"/>
      <w:numFmt w:val="bullet"/>
      <w:lvlText w:val=""/>
      <w:lvlJc w:val="left"/>
      <w:pPr>
        <w:ind w:left="2160" w:hanging="360"/>
      </w:pPr>
      <w:rPr>
        <w:rFonts w:ascii="Wingdings" w:hAnsi="Wingdings" w:hint="default"/>
      </w:rPr>
    </w:lvl>
    <w:lvl w:ilvl="3" w:tplc="D46EFA5E">
      <w:start w:val="1"/>
      <w:numFmt w:val="bullet"/>
      <w:lvlText w:val=""/>
      <w:lvlJc w:val="left"/>
      <w:pPr>
        <w:ind w:left="2880" w:hanging="360"/>
      </w:pPr>
      <w:rPr>
        <w:rFonts w:ascii="Symbol" w:hAnsi="Symbol" w:hint="default"/>
      </w:rPr>
    </w:lvl>
    <w:lvl w:ilvl="4" w:tplc="9A1CB64A">
      <w:start w:val="1"/>
      <w:numFmt w:val="bullet"/>
      <w:lvlText w:val="o"/>
      <w:lvlJc w:val="left"/>
      <w:pPr>
        <w:ind w:left="3600" w:hanging="360"/>
      </w:pPr>
      <w:rPr>
        <w:rFonts w:ascii="Courier New" w:hAnsi="Courier New" w:hint="default"/>
      </w:rPr>
    </w:lvl>
    <w:lvl w:ilvl="5" w:tplc="B6C8CA2C">
      <w:start w:val="1"/>
      <w:numFmt w:val="bullet"/>
      <w:lvlText w:val=""/>
      <w:lvlJc w:val="left"/>
      <w:pPr>
        <w:ind w:left="4320" w:hanging="360"/>
      </w:pPr>
      <w:rPr>
        <w:rFonts w:ascii="Wingdings" w:hAnsi="Wingdings" w:hint="default"/>
      </w:rPr>
    </w:lvl>
    <w:lvl w:ilvl="6" w:tplc="949483E0">
      <w:start w:val="1"/>
      <w:numFmt w:val="bullet"/>
      <w:lvlText w:val=""/>
      <w:lvlJc w:val="left"/>
      <w:pPr>
        <w:ind w:left="5040" w:hanging="360"/>
      </w:pPr>
      <w:rPr>
        <w:rFonts w:ascii="Symbol" w:hAnsi="Symbol" w:hint="default"/>
      </w:rPr>
    </w:lvl>
    <w:lvl w:ilvl="7" w:tplc="A69C2D24">
      <w:start w:val="1"/>
      <w:numFmt w:val="bullet"/>
      <w:lvlText w:val="o"/>
      <w:lvlJc w:val="left"/>
      <w:pPr>
        <w:ind w:left="5760" w:hanging="360"/>
      </w:pPr>
      <w:rPr>
        <w:rFonts w:ascii="Courier New" w:hAnsi="Courier New" w:hint="default"/>
      </w:rPr>
    </w:lvl>
    <w:lvl w:ilvl="8" w:tplc="1A2A2272">
      <w:start w:val="1"/>
      <w:numFmt w:val="bullet"/>
      <w:lvlText w:val=""/>
      <w:lvlJc w:val="left"/>
      <w:pPr>
        <w:ind w:left="6480" w:hanging="360"/>
      </w:pPr>
      <w:rPr>
        <w:rFonts w:ascii="Wingdings" w:hAnsi="Wingdings" w:hint="default"/>
      </w:rPr>
    </w:lvl>
  </w:abstractNum>
  <w:num w:numId="1" w16cid:durableId="1355687625">
    <w:abstractNumId w:val="29"/>
  </w:num>
  <w:num w:numId="2" w16cid:durableId="111634040">
    <w:abstractNumId w:val="15"/>
  </w:num>
  <w:num w:numId="3" w16cid:durableId="400445749">
    <w:abstractNumId w:val="9"/>
  </w:num>
  <w:num w:numId="4" w16cid:durableId="1539245961">
    <w:abstractNumId w:val="2"/>
  </w:num>
  <w:num w:numId="5" w16cid:durableId="2092312212">
    <w:abstractNumId w:val="21"/>
  </w:num>
  <w:num w:numId="6" w16cid:durableId="2104566052">
    <w:abstractNumId w:val="14"/>
  </w:num>
  <w:num w:numId="7" w16cid:durableId="943996413">
    <w:abstractNumId w:val="8"/>
  </w:num>
  <w:num w:numId="8" w16cid:durableId="598831165">
    <w:abstractNumId w:val="5"/>
  </w:num>
  <w:num w:numId="9" w16cid:durableId="1417899405">
    <w:abstractNumId w:val="10"/>
  </w:num>
  <w:num w:numId="10" w16cid:durableId="942540986">
    <w:abstractNumId w:val="25"/>
  </w:num>
  <w:num w:numId="11" w16cid:durableId="1383481680">
    <w:abstractNumId w:val="17"/>
  </w:num>
  <w:num w:numId="12" w16cid:durableId="1603027658">
    <w:abstractNumId w:val="0"/>
  </w:num>
  <w:num w:numId="13" w16cid:durableId="1695186283">
    <w:abstractNumId w:val="18"/>
  </w:num>
  <w:num w:numId="14" w16cid:durableId="154994597">
    <w:abstractNumId w:val="28"/>
  </w:num>
  <w:num w:numId="15" w16cid:durableId="543714728">
    <w:abstractNumId w:val="11"/>
  </w:num>
  <w:num w:numId="16" w16cid:durableId="1823811346">
    <w:abstractNumId w:val="12"/>
  </w:num>
  <w:num w:numId="17" w16cid:durableId="1478960158">
    <w:abstractNumId w:val="13"/>
  </w:num>
  <w:num w:numId="18" w16cid:durableId="1667629859">
    <w:abstractNumId w:val="19"/>
  </w:num>
  <w:num w:numId="19" w16cid:durableId="1884903781">
    <w:abstractNumId w:val="27"/>
  </w:num>
  <w:num w:numId="20" w16cid:durableId="1939629924">
    <w:abstractNumId w:val="20"/>
  </w:num>
  <w:num w:numId="21" w16cid:durableId="1467817841">
    <w:abstractNumId w:val="26"/>
  </w:num>
  <w:num w:numId="22" w16cid:durableId="222568356">
    <w:abstractNumId w:val="24"/>
  </w:num>
  <w:num w:numId="23" w16cid:durableId="1013456992">
    <w:abstractNumId w:val="1"/>
  </w:num>
  <w:num w:numId="24" w16cid:durableId="1964144014">
    <w:abstractNumId w:val="16"/>
  </w:num>
  <w:num w:numId="25" w16cid:durableId="383260758">
    <w:abstractNumId w:val="4"/>
  </w:num>
  <w:num w:numId="26" w16cid:durableId="1008485823">
    <w:abstractNumId w:val="23"/>
  </w:num>
  <w:num w:numId="27" w16cid:durableId="1382439985">
    <w:abstractNumId w:val="22"/>
  </w:num>
  <w:num w:numId="28" w16cid:durableId="1542596016">
    <w:abstractNumId w:val="7"/>
  </w:num>
  <w:num w:numId="29" w16cid:durableId="1757702789">
    <w:abstractNumId w:val="6"/>
  </w:num>
  <w:num w:numId="30" w16cid:durableId="5728696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vis, Claire (IFPRI)">
    <w15:presenceInfo w15:providerId="AD" w15:userId="S::C.Davis@cgiar.org::7ffe58c2-61a4-4add-960d-45f841d5dc8d"/>
  </w15:person>
  <w15:person w15:author="De Falcis, Eleonora (Alliance Bioversity-CIAT)">
    <w15:presenceInfo w15:providerId="AD" w15:userId="S::e.defalcis@cgiar.org::35f369ba-6ef8-4d39-8ce4-3ce850e821fb"/>
  </w15:person>
  <w15:person w15:author="Trifa, Nicoleta (CGIAR System Organization)">
    <w15:presenceInfo w15:providerId="AD" w15:userId="S::n.trifa@cgiar.org::93290713-cbbf-4b42-969d-f5220aba938d"/>
  </w15:person>
  <w15:person w15:author="Utomo, Julia (One CGIAR)">
    <w15:presenceInfo w15:providerId="AD" w15:userId="S::j.utomo@cgiar.org::2ac88617-d91b-4bb9-9b96-ce38c4ffb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TrueTypeFont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6C34"/>
    <w:rsid w:val="000022AA"/>
    <w:rsid w:val="00004B00"/>
    <w:rsid w:val="0000556F"/>
    <w:rsid w:val="0000FB01"/>
    <w:rsid w:val="00015ED1"/>
    <w:rsid w:val="00017B41"/>
    <w:rsid w:val="000531C1"/>
    <w:rsid w:val="000606D5"/>
    <w:rsid w:val="00062246"/>
    <w:rsid w:val="00071CE6"/>
    <w:rsid w:val="00073E6E"/>
    <w:rsid w:val="00074485"/>
    <w:rsid w:val="00077A1E"/>
    <w:rsid w:val="00080D5A"/>
    <w:rsid w:val="00081ABB"/>
    <w:rsid w:val="00084109"/>
    <w:rsid w:val="000862E5"/>
    <w:rsid w:val="00096099"/>
    <w:rsid w:val="0009CD93"/>
    <w:rsid w:val="000A0F21"/>
    <w:rsid w:val="000A4993"/>
    <w:rsid w:val="000B3189"/>
    <w:rsid w:val="000C3994"/>
    <w:rsid w:val="000C7151"/>
    <w:rsid w:val="000D0F30"/>
    <w:rsid w:val="000D22A6"/>
    <w:rsid w:val="000D69E1"/>
    <w:rsid w:val="000E0062"/>
    <w:rsid w:val="00105E03"/>
    <w:rsid w:val="001079A9"/>
    <w:rsid w:val="00111F55"/>
    <w:rsid w:val="001158BF"/>
    <w:rsid w:val="001159F4"/>
    <w:rsid w:val="00116444"/>
    <w:rsid w:val="00130EA5"/>
    <w:rsid w:val="00132B50"/>
    <w:rsid w:val="0013451E"/>
    <w:rsid w:val="00136766"/>
    <w:rsid w:val="0014271B"/>
    <w:rsid w:val="00143CE6"/>
    <w:rsid w:val="001448F2"/>
    <w:rsid w:val="001464EC"/>
    <w:rsid w:val="00155332"/>
    <w:rsid w:val="00155E37"/>
    <w:rsid w:val="001562F5"/>
    <w:rsid w:val="00166ABA"/>
    <w:rsid w:val="0017009B"/>
    <w:rsid w:val="001730E0"/>
    <w:rsid w:val="00183815"/>
    <w:rsid w:val="00190CB7"/>
    <w:rsid w:val="00191D32"/>
    <w:rsid w:val="00192EDD"/>
    <w:rsid w:val="00193150"/>
    <w:rsid w:val="00194F88"/>
    <w:rsid w:val="00196C65"/>
    <w:rsid w:val="001B0B3D"/>
    <w:rsid w:val="001B4F32"/>
    <w:rsid w:val="001C2C03"/>
    <w:rsid w:val="001C7DDA"/>
    <w:rsid w:val="001D2BAB"/>
    <w:rsid w:val="001D721D"/>
    <w:rsid w:val="001F34A9"/>
    <w:rsid w:val="001F5E90"/>
    <w:rsid w:val="00201045"/>
    <w:rsid w:val="00207AD4"/>
    <w:rsid w:val="00212D5C"/>
    <w:rsid w:val="00240A6B"/>
    <w:rsid w:val="00245035"/>
    <w:rsid w:val="00247946"/>
    <w:rsid w:val="00250C32"/>
    <w:rsid w:val="002552BB"/>
    <w:rsid w:val="002570BC"/>
    <w:rsid w:val="00265815"/>
    <w:rsid w:val="002834D9"/>
    <w:rsid w:val="00290096"/>
    <w:rsid w:val="002928B7"/>
    <w:rsid w:val="002966D8"/>
    <w:rsid w:val="002A4546"/>
    <w:rsid w:val="002B6A70"/>
    <w:rsid w:val="002C49E7"/>
    <w:rsid w:val="002C661B"/>
    <w:rsid w:val="002E027F"/>
    <w:rsid w:val="002E6049"/>
    <w:rsid w:val="002F20F7"/>
    <w:rsid w:val="002F7462"/>
    <w:rsid w:val="002F7836"/>
    <w:rsid w:val="002F7CB7"/>
    <w:rsid w:val="00310E40"/>
    <w:rsid w:val="003163C6"/>
    <w:rsid w:val="00317375"/>
    <w:rsid w:val="00317638"/>
    <w:rsid w:val="00322108"/>
    <w:rsid w:val="003222DD"/>
    <w:rsid w:val="003305A8"/>
    <w:rsid w:val="00331815"/>
    <w:rsid w:val="00337D3A"/>
    <w:rsid w:val="0035590B"/>
    <w:rsid w:val="0036204A"/>
    <w:rsid w:val="00375F2E"/>
    <w:rsid w:val="003772C7"/>
    <w:rsid w:val="00381F9A"/>
    <w:rsid w:val="003856B0"/>
    <w:rsid w:val="0039420B"/>
    <w:rsid w:val="00395670"/>
    <w:rsid w:val="00397658"/>
    <w:rsid w:val="003A6C34"/>
    <w:rsid w:val="003B25E8"/>
    <w:rsid w:val="003B528D"/>
    <w:rsid w:val="003C7680"/>
    <w:rsid w:val="003D3A4E"/>
    <w:rsid w:val="003D7E1E"/>
    <w:rsid w:val="003E4444"/>
    <w:rsid w:val="003E4B92"/>
    <w:rsid w:val="003F40E6"/>
    <w:rsid w:val="003F59A7"/>
    <w:rsid w:val="00405297"/>
    <w:rsid w:val="004129BB"/>
    <w:rsid w:val="004129E5"/>
    <w:rsid w:val="004156BB"/>
    <w:rsid w:val="00422250"/>
    <w:rsid w:val="004270C8"/>
    <w:rsid w:val="00427946"/>
    <w:rsid w:val="004362F0"/>
    <w:rsid w:val="00441320"/>
    <w:rsid w:val="00463D57"/>
    <w:rsid w:val="0047467F"/>
    <w:rsid w:val="004747DF"/>
    <w:rsid w:val="0048042D"/>
    <w:rsid w:val="00484F27"/>
    <w:rsid w:val="0048679A"/>
    <w:rsid w:val="0048DCF5"/>
    <w:rsid w:val="004959FC"/>
    <w:rsid w:val="004975AA"/>
    <w:rsid w:val="004A11A3"/>
    <w:rsid w:val="004A41AE"/>
    <w:rsid w:val="004A4734"/>
    <w:rsid w:val="004B3CD4"/>
    <w:rsid w:val="004B7C56"/>
    <w:rsid w:val="004C3B8C"/>
    <w:rsid w:val="004D2549"/>
    <w:rsid w:val="004D5F36"/>
    <w:rsid w:val="004E1D8D"/>
    <w:rsid w:val="004E5DC6"/>
    <w:rsid w:val="004E614E"/>
    <w:rsid w:val="004F0D15"/>
    <w:rsid w:val="004F0DF8"/>
    <w:rsid w:val="00502EC7"/>
    <w:rsid w:val="00505199"/>
    <w:rsid w:val="00514236"/>
    <w:rsid w:val="00521FA2"/>
    <w:rsid w:val="0052518D"/>
    <w:rsid w:val="005368FC"/>
    <w:rsid w:val="0054209B"/>
    <w:rsid w:val="00543646"/>
    <w:rsid w:val="00546E90"/>
    <w:rsid w:val="00556A79"/>
    <w:rsid w:val="00563B29"/>
    <w:rsid w:val="00564261"/>
    <w:rsid w:val="005650E4"/>
    <w:rsid w:val="00567462"/>
    <w:rsid w:val="00582D22"/>
    <w:rsid w:val="0058320A"/>
    <w:rsid w:val="005858C7"/>
    <w:rsid w:val="00591008"/>
    <w:rsid w:val="00592719"/>
    <w:rsid w:val="00593D6A"/>
    <w:rsid w:val="005A614C"/>
    <w:rsid w:val="005C63BC"/>
    <w:rsid w:val="005D1467"/>
    <w:rsid w:val="005E4551"/>
    <w:rsid w:val="005F11DC"/>
    <w:rsid w:val="005F17DC"/>
    <w:rsid w:val="006103AF"/>
    <w:rsid w:val="00627B30"/>
    <w:rsid w:val="00637F85"/>
    <w:rsid w:val="00642F84"/>
    <w:rsid w:val="006467DC"/>
    <w:rsid w:val="00651E00"/>
    <w:rsid w:val="006541A5"/>
    <w:rsid w:val="00666815"/>
    <w:rsid w:val="006730B3"/>
    <w:rsid w:val="006741E6"/>
    <w:rsid w:val="0067441F"/>
    <w:rsid w:val="00683B16"/>
    <w:rsid w:val="006928CE"/>
    <w:rsid w:val="00693100"/>
    <w:rsid w:val="006A0556"/>
    <w:rsid w:val="006A3EFB"/>
    <w:rsid w:val="006A55D6"/>
    <w:rsid w:val="006A5D92"/>
    <w:rsid w:val="006A610C"/>
    <w:rsid w:val="006B0226"/>
    <w:rsid w:val="006B28B0"/>
    <w:rsid w:val="006B3E3E"/>
    <w:rsid w:val="006C4716"/>
    <w:rsid w:val="006C550A"/>
    <w:rsid w:val="006D1547"/>
    <w:rsid w:val="006D7F84"/>
    <w:rsid w:val="006F0BE4"/>
    <w:rsid w:val="006F3F54"/>
    <w:rsid w:val="006F4482"/>
    <w:rsid w:val="006F6B12"/>
    <w:rsid w:val="006F74D0"/>
    <w:rsid w:val="007022D5"/>
    <w:rsid w:val="00732C99"/>
    <w:rsid w:val="00734625"/>
    <w:rsid w:val="00734F8D"/>
    <w:rsid w:val="0073628A"/>
    <w:rsid w:val="00751F5C"/>
    <w:rsid w:val="00753BD2"/>
    <w:rsid w:val="00755BE2"/>
    <w:rsid w:val="007608CB"/>
    <w:rsid w:val="007628BB"/>
    <w:rsid w:val="00770672"/>
    <w:rsid w:val="00770942"/>
    <w:rsid w:val="00785ECD"/>
    <w:rsid w:val="007909FB"/>
    <w:rsid w:val="00794208"/>
    <w:rsid w:val="007A1BC6"/>
    <w:rsid w:val="007A1EAA"/>
    <w:rsid w:val="007A407D"/>
    <w:rsid w:val="007A4D07"/>
    <w:rsid w:val="007B6985"/>
    <w:rsid w:val="007B7A75"/>
    <w:rsid w:val="007F28F1"/>
    <w:rsid w:val="007F2B68"/>
    <w:rsid w:val="007F2BBA"/>
    <w:rsid w:val="00800843"/>
    <w:rsid w:val="00801212"/>
    <w:rsid w:val="0080255F"/>
    <w:rsid w:val="00807AF7"/>
    <w:rsid w:val="00811E2E"/>
    <w:rsid w:val="00817CE1"/>
    <w:rsid w:val="008248AB"/>
    <w:rsid w:val="00826D76"/>
    <w:rsid w:val="008272F5"/>
    <w:rsid w:val="00827D24"/>
    <w:rsid w:val="00833385"/>
    <w:rsid w:val="00840137"/>
    <w:rsid w:val="008457F5"/>
    <w:rsid w:val="00845CEE"/>
    <w:rsid w:val="00847A63"/>
    <w:rsid w:val="00865601"/>
    <w:rsid w:val="00875BBB"/>
    <w:rsid w:val="00881E32"/>
    <w:rsid w:val="00892B8B"/>
    <w:rsid w:val="008A149F"/>
    <w:rsid w:val="008A4E1E"/>
    <w:rsid w:val="008B0E80"/>
    <w:rsid w:val="008B12E1"/>
    <w:rsid w:val="008B3841"/>
    <w:rsid w:val="008C1275"/>
    <w:rsid w:val="008C4C6A"/>
    <w:rsid w:val="008C6B2C"/>
    <w:rsid w:val="008C7AFD"/>
    <w:rsid w:val="008CCE7A"/>
    <w:rsid w:val="008D23D8"/>
    <w:rsid w:val="008D313E"/>
    <w:rsid w:val="008D59C9"/>
    <w:rsid w:val="008D7729"/>
    <w:rsid w:val="008DA842"/>
    <w:rsid w:val="008F4EAD"/>
    <w:rsid w:val="008F5E88"/>
    <w:rsid w:val="00902B00"/>
    <w:rsid w:val="00906EE2"/>
    <w:rsid w:val="0091242F"/>
    <w:rsid w:val="009252AF"/>
    <w:rsid w:val="00926C71"/>
    <w:rsid w:val="00926E64"/>
    <w:rsid w:val="009307F4"/>
    <w:rsid w:val="00936D91"/>
    <w:rsid w:val="0094758D"/>
    <w:rsid w:val="00954B24"/>
    <w:rsid w:val="00956CB3"/>
    <w:rsid w:val="009667E2"/>
    <w:rsid w:val="00973A8A"/>
    <w:rsid w:val="009743B2"/>
    <w:rsid w:val="00974554"/>
    <w:rsid w:val="00982ABD"/>
    <w:rsid w:val="00983779"/>
    <w:rsid w:val="0098563E"/>
    <w:rsid w:val="00985F2E"/>
    <w:rsid w:val="009876CF"/>
    <w:rsid w:val="00994FCA"/>
    <w:rsid w:val="009A4269"/>
    <w:rsid w:val="009A6D5E"/>
    <w:rsid w:val="009B3BCC"/>
    <w:rsid w:val="009C00E6"/>
    <w:rsid w:val="009C5D64"/>
    <w:rsid w:val="009D0759"/>
    <w:rsid w:val="009D4F63"/>
    <w:rsid w:val="009E3C05"/>
    <w:rsid w:val="00A03A75"/>
    <w:rsid w:val="00A10EAB"/>
    <w:rsid w:val="00A2261B"/>
    <w:rsid w:val="00A3252E"/>
    <w:rsid w:val="00A34548"/>
    <w:rsid w:val="00A35036"/>
    <w:rsid w:val="00A42D9A"/>
    <w:rsid w:val="00A460CD"/>
    <w:rsid w:val="00A46DFF"/>
    <w:rsid w:val="00A51A7B"/>
    <w:rsid w:val="00A52C7B"/>
    <w:rsid w:val="00A54700"/>
    <w:rsid w:val="00A73A11"/>
    <w:rsid w:val="00A73AB7"/>
    <w:rsid w:val="00A74484"/>
    <w:rsid w:val="00A8150A"/>
    <w:rsid w:val="00A82DB0"/>
    <w:rsid w:val="00A93BBF"/>
    <w:rsid w:val="00A93C30"/>
    <w:rsid w:val="00AB1BB1"/>
    <w:rsid w:val="00AB50B7"/>
    <w:rsid w:val="00AB5AD9"/>
    <w:rsid w:val="00AD3336"/>
    <w:rsid w:val="00AD3DF2"/>
    <w:rsid w:val="00AE402D"/>
    <w:rsid w:val="00AF0846"/>
    <w:rsid w:val="00AF34CD"/>
    <w:rsid w:val="00AF3CAA"/>
    <w:rsid w:val="00AF48E9"/>
    <w:rsid w:val="00B05EF6"/>
    <w:rsid w:val="00B070AA"/>
    <w:rsid w:val="00B10E49"/>
    <w:rsid w:val="00B1694A"/>
    <w:rsid w:val="00B223C9"/>
    <w:rsid w:val="00B27CD8"/>
    <w:rsid w:val="00B326D6"/>
    <w:rsid w:val="00B404FD"/>
    <w:rsid w:val="00B44952"/>
    <w:rsid w:val="00B613E8"/>
    <w:rsid w:val="00B73217"/>
    <w:rsid w:val="00B804F0"/>
    <w:rsid w:val="00B852F5"/>
    <w:rsid w:val="00BA2E39"/>
    <w:rsid w:val="00BA54DF"/>
    <w:rsid w:val="00BC5E42"/>
    <w:rsid w:val="00BD1D6C"/>
    <w:rsid w:val="00BD5309"/>
    <w:rsid w:val="00BD68F5"/>
    <w:rsid w:val="00BD7707"/>
    <w:rsid w:val="00C007A6"/>
    <w:rsid w:val="00C01559"/>
    <w:rsid w:val="00C01AFC"/>
    <w:rsid w:val="00C20F82"/>
    <w:rsid w:val="00C41C41"/>
    <w:rsid w:val="00C46CA2"/>
    <w:rsid w:val="00C56E8C"/>
    <w:rsid w:val="00C73385"/>
    <w:rsid w:val="00C75ED0"/>
    <w:rsid w:val="00C7771D"/>
    <w:rsid w:val="00C82014"/>
    <w:rsid w:val="00CA0A83"/>
    <w:rsid w:val="00CA185C"/>
    <w:rsid w:val="00CB4013"/>
    <w:rsid w:val="00CC59A6"/>
    <w:rsid w:val="00CC6348"/>
    <w:rsid w:val="00CC6B19"/>
    <w:rsid w:val="00CE03D9"/>
    <w:rsid w:val="00CE4913"/>
    <w:rsid w:val="00CE532F"/>
    <w:rsid w:val="00CE70A5"/>
    <w:rsid w:val="00CF20CC"/>
    <w:rsid w:val="00D01279"/>
    <w:rsid w:val="00D107DA"/>
    <w:rsid w:val="00D12EB6"/>
    <w:rsid w:val="00D23083"/>
    <w:rsid w:val="00D314CC"/>
    <w:rsid w:val="00D3718E"/>
    <w:rsid w:val="00D40FD9"/>
    <w:rsid w:val="00D46962"/>
    <w:rsid w:val="00D51EE1"/>
    <w:rsid w:val="00D6422C"/>
    <w:rsid w:val="00D658B5"/>
    <w:rsid w:val="00D71142"/>
    <w:rsid w:val="00D76B11"/>
    <w:rsid w:val="00D90926"/>
    <w:rsid w:val="00D9594A"/>
    <w:rsid w:val="00D97C76"/>
    <w:rsid w:val="00DA1C06"/>
    <w:rsid w:val="00DA20D9"/>
    <w:rsid w:val="00DA57B5"/>
    <w:rsid w:val="00DA694E"/>
    <w:rsid w:val="00DC02E7"/>
    <w:rsid w:val="00DD0542"/>
    <w:rsid w:val="00DD51DC"/>
    <w:rsid w:val="00DE0F83"/>
    <w:rsid w:val="00DE2E5C"/>
    <w:rsid w:val="00DE6087"/>
    <w:rsid w:val="00DF4A01"/>
    <w:rsid w:val="00DF7695"/>
    <w:rsid w:val="00E05E87"/>
    <w:rsid w:val="00E147B5"/>
    <w:rsid w:val="00E21C0A"/>
    <w:rsid w:val="00E26FA5"/>
    <w:rsid w:val="00E321E6"/>
    <w:rsid w:val="00E34730"/>
    <w:rsid w:val="00E36039"/>
    <w:rsid w:val="00E37953"/>
    <w:rsid w:val="00E44F83"/>
    <w:rsid w:val="00E455EA"/>
    <w:rsid w:val="00E54C8F"/>
    <w:rsid w:val="00E60D18"/>
    <w:rsid w:val="00E6223C"/>
    <w:rsid w:val="00E65CB8"/>
    <w:rsid w:val="00E724CE"/>
    <w:rsid w:val="00E74E7F"/>
    <w:rsid w:val="00E86A78"/>
    <w:rsid w:val="00E87F09"/>
    <w:rsid w:val="00E93047"/>
    <w:rsid w:val="00E950EB"/>
    <w:rsid w:val="00EA5DB0"/>
    <w:rsid w:val="00ED1E0A"/>
    <w:rsid w:val="00EF6A14"/>
    <w:rsid w:val="00F01683"/>
    <w:rsid w:val="00F0730E"/>
    <w:rsid w:val="00F1206D"/>
    <w:rsid w:val="00F15CED"/>
    <w:rsid w:val="00F22EFB"/>
    <w:rsid w:val="00F26E27"/>
    <w:rsid w:val="00F323FD"/>
    <w:rsid w:val="00F33D74"/>
    <w:rsid w:val="00F42137"/>
    <w:rsid w:val="00F44ADB"/>
    <w:rsid w:val="00F503BF"/>
    <w:rsid w:val="00F517B1"/>
    <w:rsid w:val="00F5573A"/>
    <w:rsid w:val="00FA07AE"/>
    <w:rsid w:val="00FA2F2C"/>
    <w:rsid w:val="00FC5849"/>
    <w:rsid w:val="00FF0C1C"/>
    <w:rsid w:val="0113D316"/>
    <w:rsid w:val="0129BC7C"/>
    <w:rsid w:val="01627886"/>
    <w:rsid w:val="01CF8795"/>
    <w:rsid w:val="020F8326"/>
    <w:rsid w:val="02245B6B"/>
    <w:rsid w:val="0229B65E"/>
    <w:rsid w:val="022C9994"/>
    <w:rsid w:val="023CDAE5"/>
    <w:rsid w:val="02B275E6"/>
    <w:rsid w:val="02B4967C"/>
    <w:rsid w:val="02C05D44"/>
    <w:rsid w:val="02C70A86"/>
    <w:rsid w:val="02EFEB67"/>
    <w:rsid w:val="03342850"/>
    <w:rsid w:val="034F7D57"/>
    <w:rsid w:val="03688571"/>
    <w:rsid w:val="0375B936"/>
    <w:rsid w:val="03791236"/>
    <w:rsid w:val="0390804A"/>
    <w:rsid w:val="03C65572"/>
    <w:rsid w:val="03C92A1C"/>
    <w:rsid w:val="03CD9B78"/>
    <w:rsid w:val="03F43431"/>
    <w:rsid w:val="040FCAEC"/>
    <w:rsid w:val="04184BDC"/>
    <w:rsid w:val="043E726B"/>
    <w:rsid w:val="0447E745"/>
    <w:rsid w:val="04773284"/>
    <w:rsid w:val="0486BA1A"/>
    <w:rsid w:val="049F53B6"/>
    <w:rsid w:val="04AB6C7F"/>
    <w:rsid w:val="04C09BD7"/>
    <w:rsid w:val="05027C46"/>
    <w:rsid w:val="051617B0"/>
    <w:rsid w:val="0542AB07"/>
    <w:rsid w:val="0567D0D0"/>
    <w:rsid w:val="057B6B9B"/>
    <w:rsid w:val="05943789"/>
    <w:rsid w:val="05AE4488"/>
    <w:rsid w:val="05AE5D8A"/>
    <w:rsid w:val="05AEA475"/>
    <w:rsid w:val="05BB5958"/>
    <w:rsid w:val="05D39DA0"/>
    <w:rsid w:val="060AB067"/>
    <w:rsid w:val="0621DE9E"/>
    <w:rsid w:val="0637340B"/>
    <w:rsid w:val="06641CFC"/>
    <w:rsid w:val="066635D5"/>
    <w:rsid w:val="066D8F9E"/>
    <w:rsid w:val="06767F6E"/>
    <w:rsid w:val="0690E60D"/>
    <w:rsid w:val="0698E119"/>
    <w:rsid w:val="069FB171"/>
    <w:rsid w:val="06A5B30D"/>
    <w:rsid w:val="06DDED8A"/>
    <w:rsid w:val="06F8D21B"/>
    <w:rsid w:val="0704B7B8"/>
    <w:rsid w:val="070BCC3D"/>
    <w:rsid w:val="0710F9FE"/>
    <w:rsid w:val="071E35B6"/>
    <w:rsid w:val="0726D92C"/>
    <w:rsid w:val="07383523"/>
    <w:rsid w:val="0750307A"/>
    <w:rsid w:val="0756D46B"/>
    <w:rsid w:val="079B780C"/>
    <w:rsid w:val="08003F6D"/>
    <w:rsid w:val="0807F824"/>
    <w:rsid w:val="0849AAED"/>
    <w:rsid w:val="0853956E"/>
    <w:rsid w:val="088455F2"/>
    <w:rsid w:val="0887E035"/>
    <w:rsid w:val="088AB480"/>
    <w:rsid w:val="0899C7C3"/>
    <w:rsid w:val="08BAEE78"/>
    <w:rsid w:val="08CC9461"/>
    <w:rsid w:val="08E9127B"/>
    <w:rsid w:val="08EA84CD"/>
    <w:rsid w:val="08F3F689"/>
    <w:rsid w:val="08F4826A"/>
    <w:rsid w:val="093CC421"/>
    <w:rsid w:val="095D9DBF"/>
    <w:rsid w:val="09653E08"/>
    <w:rsid w:val="09664018"/>
    <w:rsid w:val="09C873F3"/>
    <w:rsid w:val="09D8EAB9"/>
    <w:rsid w:val="09E638FB"/>
    <w:rsid w:val="09F0CA99"/>
    <w:rsid w:val="09FE8BC1"/>
    <w:rsid w:val="0A351C39"/>
    <w:rsid w:val="0A413D63"/>
    <w:rsid w:val="0A42A642"/>
    <w:rsid w:val="0A47B501"/>
    <w:rsid w:val="0A487608"/>
    <w:rsid w:val="0A730F73"/>
    <w:rsid w:val="0A7C35AB"/>
    <w:rsid w:val="0A876127"/>
    <w:rsid w:val="0AC2E1E0"/>
    <w:rsid w:val="0AC97809"/>
    <w:rsid w:val="0AF04505"/>
    <w:rsid w:val="0AF8D71A"/>
    <w:rsid w:val="0B0C77A1"/>
    <w:rsid w:val="0B175F26"/>
    <w:rsid w:val="0B1E372A"/>
    <w:rsid w:val="0B4D26D8"/>
    <w:rsid w:val="0B52DC60"/>
    <w:rsid w:val="0B61A394"/>
    <w:rsid w:val="0B798079"/>
    <w:rsid w:val="0B7BA07D"/>
    <w:rsid w:val="0BC7DBCE"/>
    <w:rsid w:val="0BFFC3D8"/>
    <w:rsid w:val="0C124AD5"/>
    <w:rsid w:val="0C18C647"/>
    <w:rsid w:val="0C1C70D1"/>
    <w:rsid w:val="0C28A71E"/>
    <w:rsid w:val="0C43430D"/>
    <w:rsid w:val="0C4634C3"/>
    <w:rsid w:val="0C740CE5"/>
    <w:rsid w:val="0C85CA82"/>
    <w:rsid w:val="0CA9CCDC"/>
    <w:rsid w:val="0CC7BFD6"/>
    <w:rsid w:val="0CE56A7E"/>
    <w:rsid w:val="0CF56E0F"/>
    <w:rsid w:val="0CF8D7E5"/>
    <w:rsid w:val="0D319FB3"/>
    <w:rsid w:val="0D515AC6"/>
    <w:rsid w:val="0D521478"/>
    <w:rsid w:val="0D625798"/>
    <w:rsid w:val="0D6C81D8"/>
    <w:rsid w:val="0DDA928F"/>
    <w:rsid w:val="0E1E3772"/>
    <w:rsid w:val="0E20A7C4"/>
    <w:rsid w:val="0E264B17"/>
    <w:rsid w:val="0E4198CF"/>
    <w:rsid w:val="0E560B70"/>
    <w:rsid w:val="0E5FF69E"/>
    <w:rsid w:val="0E6FB891"/>
    <w:rsid w:val="0EA4C50B"/>
    <w:rsid w:val="0EBE2373"/>
    <w:rsid w:val="0EF6F4FC"/>
    <w:rsid w:val="0F0E8D39"/>
    <w:rsid w:val="0F358C85"/>
    <w:rsid w:val="0F64DD7F"/>
    <w:rsid w:val="0F958F5B"/>
    <w:rsid w:val="0FA1C460"/>
    <w:rsid w:val="0FA7466F"/>
    <w:rsid w:val="0FBBB18A"/>
    <w:rsid w:val="0FCDBB99"/>
    <w:rsid w:val="0FE2C774"/>
    <w:rsid w:val="10084834"/>
    <w:rsid w:val="101A6957"/>
    <w:rsid w:val="10208429"/>
    <w:rsid w:val="1023E661"/>
    <w:rsid w:val="105D7B3C"/>
    <w:rsid w:val="109592B1"/>
    <w:rsid w:val="10B9D937"/>
    <w:rsid w:val="10C8C03A"/>
    <w:rsid w:val="10D2A19B"/>
    <w:rsid w:val="10DA5C06"/>
    <w:rsid w:val="11124703"/>
    <w:rsid w:val="112979FE"/>
    <w:rsid w:val="112B94F2"/>
    <w:rsid w:val="11487204"/>
    <w:rsid w:val="117462BE"/>
    <w:rsid w:val="118CE596"/>
    <w:rsid w:val="11D4879F"/>
    <w:rsid w:val="120F3AD0"/>
    <w:rsid w:val="121CF86E"/>
    <w:rsid w:val="122A4537"/>
    <w:rsid w:val="122EE6C7"/>
    <w:rsid w:val="124263AC"/>
    <w:rsid w:val="124DC93E"/>
    <w:rsid w:val="1280D60F"/>
    <w:rsid w:val="1283B518"/>
    <w:rsid w:val="128DBDD4"/>
    <w:rsid w:val="129968C1"/>
    <w:rsid w:val="12CE8101"/>
    <w:rsid w:val="12CF5332"/>
    <w:rsid w:val="12D04C98"/>
    <w:rsid w:val="12FF0107"/>
    <w:rsid w:val="130C659D"/>
    <w:rsid w:val="1344B8A6"/>
    <w:rsid w:val="136C0802"/>
    <w:rsid w:val="13A7CE47"/>
    <w:rsid w:val="13B24AF6"/>
    <w:rsid w:val="143EC302"/>
    <w:rsid w:val="14513906"/>
    <w:rsid w:val="14625E71"/>
    <w:rsid w:val="1466CAD6"/>
    <w:rsid w:val="146FA06F"/>
    <w:rsid w:val="147BEF0F"/>
    <w:rsid w:val="14EC2B94"/>
    <w:rsid w:val="14F7DAD2"/>
    <w:rsid w:val="14FCE732"/>
    <w:rsid w:val="14FDE485"/>
    <w:rsid w:val="1549A7A9"/>
    <w:rsid w:val="154A5F08"/>
    <w:rsid w:val="154C5F2A"/>
    <w:rsid w:val="15504BA9"/>
    <w:rsid w:val="15A5B94B"/>
    <w:rsid w:val="15AC6EAA"/>
    <w:rsid w:val="15BEC967"/>
    <w:rsid w:val="161BB6EB"/>
    <w:rsid w:val="1649E1B6"/>
    <w:rsid w:val="165538D9"/>
    <w:rsid w:val="168F62B1"/>
    <w:rsid w:val="169C5DBD"/>
    <w:rsid w:val="16A97144"/>
    <w:rsid w:val="16C81DD1"/>
    <w:rsid w:val="16D512CB"/>
    <w:rsid w:val="16D99B00"/>
    <w:rsid w:val="16EFCB5E"/>
    <w:rsid w:val="1710CC8B"/>
    <w:rsid w:val="172874BA"/>
    <w:rsid w:val="17330246"/>
    <w:rsid w:val="175B85CC"/>
    <w:rsid w:val="17609CCC"/>
    <w:rsid w:val="177F48B6"/>
    <w:rsid w:val="17A18774"/>
    <w:rsid w:val="17BD6516"/>
    <w:rsid w:val="17D26440"/>
    <w:rsid w:val="17DB2C5C"/>
    <w:rsid w:val="17E8DAED"/>
    <w:rsid w:val="17EFAF4D"/>
    <w:rsid w:val="181FE979"/>
    <w:rsid w:val="182A6866"/>
    <w:rsid w:val="183354A7"/>
    <w:rsid w:val="183415CE"/>
    <w:rsid w:val="186B8E02"/>
    <w:rsid w:val="1893562A"/>
    <w:rsid w:val="18ACA42A"/>
    <w:rsid w:val="18BA07BE"/>
    <w:rsid w:val="18C68D3C"/>
    <w:rsid w:val="18E3A0CB"/>
    <w:rsid w:val="18EA97B0"/>
    <w:rsid w:val="18ECFE7D"/>
    <w:rsid w:val="19175499"/>
    <w:rsid w:val="191CF9B3"/>
    <w:rsid w:val="1943EC52"/>
    <w:rsid w:val="194A1FAD"/>
    <w:rsid w:val="194A65FC"/>
    <w:rsid w:val="19613080"/>
    <w:rsid w:val="196828E5"/>
    <w:rsid w:val="19733C45"/>
    <w:rsid w:val="19780D22"/>
    <w:rsid w:val="19F52C1B"/>
    <w:rsid w:val="19F784BC"/>
    <w:rsid w:val="1A3C01AE"/>
    <w:rsid w:val="1A442DEA"/>
    <w:rsid w:val="1AA4EB34"/>
    <w:rsid w:val="1AB42672"/>
    <w:rsid w:val="1ABDD4FA"/>
    <w:rsid w:val="1ACD3E20"/>
    <w:rsid w:val="1AFDA6DF"/>
    <w:rsid w:val="1B15ADCD"/>
    <w:rsid w:val="1B1E6873"/>
    <w:rsid w:val="1B4A6C47"/>
    <w:rsid w:val="1B4F77E9"/>
    <w:rsid w:val="1B626F26"/>
    <w:rsid w:val="1B6C79FD"/>
    <w:rsid w:val="1B93E5BF"/>
    <w:rsid w:val="1B946D77"/>
    <w:rsid w:val="1BB54198"/>
    <w:rsid w:val="1BB926BB"/>
    <w:rsid w:val="1BD48361"/>
    <w:rsid w:val="1BD6CB2A"/>
    <w:rsid w:val="1BDCBB12"/>
    <w:rsid w:val="1BEDB461"/>
    <w:rsid w:val="1BF3AAF8"/>
    <w:rsid w:val="1C00D628"/>
    <w:rsid w:val="1C1AE04D"/>
    <w:rsid w:val="1C4802F5"/>
    <w:rsid w:val="1C4B5622"/>
    <w:rsid w:val="1C50052E"/>
    <w:rsid w:val="1C5BBEDE"/>
    <w:rsid w:val="1C6E61AC"/>
    <w:rsid w:val="1C8CA4C8"/>
    <w:rsid w:val="1C8FC392"/>
    <w:rsid w:val="1CBCA586"/>
    <w:rsid w:val="1CD71607"/>
    <w:rsid w:val="1CE0552A"/>
    <w:rsid w:val="1D1FB9A4"/>
    <w:rsid w:val="1D3B2EA1"/>
    <w:rsid w:val="1D444A72"/>
    <w:rsid w:val="1D5DC2F0"/>
    <w:rsid w:val="1D660A78"/>
    <w:rsid w:val="1D6F74B3"/>
    <w:rsid w:val="1D70D7D8"/>
    <w:rsid w:val="1DA10E5B"/>
    <w:rsid w:val="1DC87BB5"/>
    <w:rsid w:val="1DF7EBF5"/>
    <w:rsid w:val="1DFA1FA1"/>
    <w:rsid w:val="1E10BEA3"/>
    <w:rsid w:val="1E3F05FD"/>
    <w:rsid w:val="1E45574F"/>
    <w:rsid w:val="1E656850"/>
    <w:rsid w:val="1E944B18"/>
    <w:rsid w:val="1EF61479"/>
    <w:rsid w:val="1F000B01"/>
    <w:rsid w:val="1F05F3EA"/>
    <w:rsid w:val="1F28FA0D"/>
    <w:rsid w:val="1F367447"/>
    <w:rsid w:val="1F3F508D"/>
    <w:rsid w:val="1F4A4B1E"/>
    <w:rsid w:val="1F547653"/>
    <w:rsid w:val="1F5A6E86"/>
    <w:rsid w:val="1F6837DF"/>
    <w:rsid w:val="1F7582D7"/>
    <w:rsid w:val="1F75B18F"/>
    <w:rsid w:val="1F78A326"/>
    <w:rsid w:val="1F83724B"/>
    <w:rsid w:val="1F9A1780"/>
    <w:rsid w:val="1FA39200"/>
    <w:rsid w:val="1FAE16CE"/>
    <w:rsid w:val="1FB1A059"/>
    <w:rsid w:val="1FC92FF2"/>
    <w:rsid w:val="1FCDD6E8"/>
    <w:rsid w:val="1FD2912A"/>
    <w:rsid w:val="1FD864BB"/>
    <w:rsid w:val="201DCA4F"/>
    <w:rsid w:val="203445D5"/>
    <w:rsid w:val="2041C769"/>
    <w:rsid w:val="204666FB"/>
    <w:rsid w:val="204692C4"/>
    <w:rsid w:val="20489EAA"/>
    <w:rsid w:val="204A13C5"/>
    <w:rsid w:val="207A1BE7"/>
    <w:rsid w:val="208C6A09"/>
    <w:rsid w:val="208D36E1"/>
    <w:rsid w:val="209CA582"/>
    <w:rsid w:val="20BAA5D1"/>
    <w:rsid w:val="20BC775A"/>
    <w:rsid w:val="20C2B9ED"/>
    <w:rsid w:val="20C6FCC6"/>
    <w:rsid w:val="20D29074"/>
    <w:rsid w:val="20D52734"/>
    <w:rsid w:val="20E456F7"/>
    <w:rsid w:val="20F1BF26"/>
    <w:rsid w:val="20FC3346"/>
    <w:rsid w:val="20FD4F7C"/>
    <w:rsid w:val="210907BC"/>
    <w:rsid w:val="212CC44C"/>
    <w:rsid w:val="213F810D"/>
    <w:rsid w:val="21435A67"/>
    <w:rsid w:val="21500FB0"/>
    <w:rsid w:val="21639D03"/>
    <w:rsid w:val="2165997B"/>
    <w:rsid w:val="219A8427"/>
    <w:rsid w:val="21EBE510"/>
    <w:rsid w:val="21F4132A"/>
    <w:rsid w:val="22159F33"/>
    <w:rsid w:val="2227D57A"/>
    <w:rsid w:val="22295B29"/>
    <w:rsid w:val="2241B022"/>
    <w:rsid w:val="22CEE942"/>
    <w:rsid w:val="22EC7CD1"/>
    <w:rsid w:val="22F2ED6A"/>
    <w:rsid w:val="230046D7"/>
    <w:rsid w:val="2338C9B5"/>
    <w:rsid w:val="2372CE45"/>
    <w:rsid w:val="2377DBF9"/>
    <w:rsid w:val="238BAB9C"/>
    <w:rsid w:val="23A32DEF"/>
    <w:rsid w:val="23B73450"/>
    <w:rsid w:val="23ED40B7"/>
    <w:rsid w:val="23F28FB9"/>
    <w:rsid w:val="24056B99"/>
    <w:rsid w:val="243012A2"/>
    <w:rsid w:val="249DFE3B"/>
    <w:rsid w:val="24AD7A25"/>
    <w:rsid w:val="24B6E1EE"/>
    <w:rsid w:val="24C1C268"/>
    <w:rsid w:val="24D0791F"/>
    <w:rsid w:val="24EAB426"/>
    <w:rsid w:val="24F05111"/>
    <w:rsid w:val="2500A0EF"/>
    <w:rsid w:val="2509F360"/>
    <w:rsid w:val="2514CE51"/>
    <w:rsid w:val="253BCB3D"/>
    <w:rsid w:val="25446D12"/>
    <w:rsid w:val="25562EFB"/>
    <w:rsid w:val="257AF420"/>
    <w:rsid w:val="258131FE"/>
    <w:rsid w:val="258295CE"/>
    <w:rsid w:val="25B0B3B7"/>
    <w:rsid w:val="25BAD18C"/>
    <w:rsid w:val="25D2F222"/>
    <w:rsid w:val="25DCCB59"/>
    <w:rsid w:val="25EC3280"/>
    <w:rsid w:val="260A5C64"/>
    <w:rsid w:val="26137C5B"/>
    <w:rsid w:val="2617C6D1"/>
    <w:rsid w:val="261D7D0E"/>
    <w:rsid w:val="26227A0A"/>
    <w:rsid w:val="262F60F9"/>
    <w:rsid w:val="263FEE53"/>
    <w:rsid w:val="26423AF7"/>
    <w:rsid w:val="26618647"/>
    <w:rsid w:val="26680784"/>
    <w:rsid w:val="26697F39"/>
    <w:rsid w:val="266B6F91"/>
    <w:rsid w:val="269929CE"/>
    <w:rsid w:val="269E0062"/>
    <w:rsid w:val="26CAE804"/>
    <w:rsid w:val="26D58108"/>
    <w:rsid w:val="26EFB1CA"/>
    <w:rsid w:val="26FD71A0"/>
    <w:rsid w:val="271791F8"/>
    <w:rsid w:val="272B9CE5"/>
    <w:rsid w:val="2743BD5A"/>
    <w:rsid w:val="276B6F05"/>
    <w:rsid w:val="278F5A82"/>
    <w:rsid w:val="27A85DDC"/>
    <w:rsid w:val="27AA4B56"/>
    <w:rsid w:val="27AA8DCF"/>
    <w:rsid w:val="27BBCCA8"/>
    <w:rsid w:val="28054425"/>
    <w:rsid w:val="280D35C0"/>
    <w:rsid w:val="280E07A3"/>
    <w:rsid w:val="280EB38E"/>
    <w:rsid w:val="2855DDC0"/>
    <w:rsid w:val="28713844"/>
    <w:rsid w:val="28794D9A"/>
    <w:rsid w:val="28A86AAD"/>
    <w:rsid w:val="28AE0A6F"/>
    <w:rsid w:val="28D63BB9"/>
    <w:rsid w:val="28F83F88"/>
    <w:rsid w:val="28FAA6D7"/>
    <w:rsid w:val="29025D29"/>
    <w:rsid w:val="292F2038"/>
    <w:rsid w:val="2941B610"/>
    <w:rsid w:val="294F8906"/>
    <w:rsid w:val="297A2EEC"/>
    <w:rsid w:val="297D110B"/>
    <w:rsid w:val="298772CB"/>
    <w:rsid w:val="2999E193"/>
    <w:rsid w:val="29AAFD10"/>
    <w:rsid w:val="29F0A0D2"/>
    <w:rsid w:val="2A1EF9A7"/>
    <w:rsid w:val="2A262237"/>
    <w:rsid w:val="2A277794"/>
    <w:rsid w:val="2A34CE0A"/>
    <w:rsid w:val="2A41C102"/>
    <w:rsid w:val="2A65D496"/>
    <w:rsid w:val="2A8D0A7F"/>
    <w:rsid w:val="2A942C16"/>
    <w:rsid w:val="2A9B03B3"/>
    <w:rsid w:val="2AF1D754"/>
    <w:rsid w:val="2AF7B833"/>
    <w:rsid w:val="2B08C8CA"/>
    <w:rsid w:val="2B13AD09"/>
    <w:rsid w:val="2B6C98CB"/>
    <w:rsid w:val="2B97B59D"/>
    <w:rsid w:val="2BBA43B6"/>
    <w:rsid w:val="2BC1D923"/>
    <w:rsid w:val="2BD2F605"/>
    <w:rsid w:val="2C2DC2EC"/>
    <w:rsid w:val="2C38CC93"/>
    <w:rsid w:val="2C6D2547"/>
    <w:rsid w:val="2C7C903F"/>
    <w:rsid w:val="2CAF9C18"/>
    <w:rsid w:val="2CBBDAD5"/>
    <w:rsid w:val="2CE51991"/>
    <w:rsid w:val="2CFB163E"/>
    <w:rsid w:val="2D0529A4"/>
    <w:rsid w:val="2D372ABE"/>
    <w:rsid w:val="2D5E10AD"/>
    <w:rsid w:val="2D62CEB1"/>
    <w:rsid w:val="2D9B20F4"/>
    <w:rsid w:val="2DC350E0"/>
    <w:rsid w:val="2DCF2007"/>
    <w:rsid w:val="2DDAE0D1"/>
    <w:rsid w:val="2DEA958B"/>
    <w:rsid w:val="2DFE9745"/>
    <w:rsid w:val="2E14DBC6"/>
    <w:rsid w:val="2E2CB0AB"/>
    <w:rsid w:val="2E419A38"/>
    <w:rsid w:val="2E458716"/>
    <w:rsid w:val="2E4C761C"/>
    <w:rsid w:val="2E51EFCE"/>
    <w:rsid w:val="2E632132"/>
    <w:rsid w:val="2E6C4AB4"/>
    <w:rsid w:val="2E8EA862"/>
    <w:rsid w:val="2E9B87BD"/>
    <w:rsid w:val="2EAEA785"/>
    <w:rsid w:val="2EB8CFA6"/>
    <w:rsid w:val="2EE498F9"/>
    <w:rsid w:val="2EE55442"/>
    <w:rsid w:val="2EE71148"/>
    <w:rsid w:val="2F16BDAE"/>
    <w:rsid w:val="2F2DA2EB"/>
    <w:rsid w:val="2F46083D"/>
    <w:rsid w:val="2F510ED0"/>
    <w:rsid w:val="2F5F9023"/>
    <w:rsid w:val="2F60FAA8"/>
    <w:rsid w:val="2F910933"/>
    <w:rsid w:val="2FE25DCF"/>
    <w:rsid w:val="2FF191EA"/>
    <w:rsid w:val="2FFA7FBF"/>
    <w:rsid w:val="301F81BD"/>
    <w:rsid w:val="303B0F24"/>
    <w:rsid w:val="30435192"/>
    <w:rsid w:val="30484B13"/>
    <w:rsid w:val="3056069D"/>
    <w:rsid w:val="30567323"/>
    <w:rsid w:val="305DB961"/>
    <w:rsid w:val="3082134A"/>
    <w:rsid w:val="308F4E06"/>
    <w:rsid w:val="309F827D"/>
    <w:rsid w:val="30DDDE69"/>
    <w:rsid w:val="30F7BF6C"/>
    <w:rsid w:val="315DCE93"/>
    <w:rsid w:val="31959225"/>
    <w:rsid w:val="3198FE34"/>
    <w:rsid w:val="31A5BE2C"/>
    <w:rsid w:val="31AA9286"/>
    <w:rsid w:val="31C19853"/>
    <w:rsid w:val="31D2A78D"/>
    <w:rsid w:val="31F776AC"/>
    <w:rsid w:val="32202164"/>
    <w:rsid w:val="32278E31"/>
    <w:rsid w:val="32285CEA"/>
    <w:rsid w:val="32518B48"/>
    <w:rsid w:val="32A5C2CB"/>
    <w:rsid w:val="32AFD950"/>
    <w:rsid w:val="32BBB9F9"/>
    <w:rsid w:val="32BC20A2"/>
    <w:rsid w:val="32C58105"/>
    <w:rsid w:val="32C87F8D"/>
    <w:rsid w:val="33039FD3"/>
    <w:rsid w:val="33172ED1"/>
    <w:rsid w:val="33950AB4"/>
    <w:rsid w:val="33D44FD7"/>
    <w:rsid w:val="33D7201A"/>
    <w:rsid w:val="33D86966"/>
    <w:rsid w:val="33DDCFDC"/>
    <w:rsid w:val="33DE98A0"/>
    <w:rsid w:val="33E2596C"/>
    <w:rsid w:val="3414E6D9"/>
    <w:rsid w:val="341B4D0D"/>
    <w:rsid w:val="3422D201"/>
    <w:rsid w:val="34297732"/>
    <w:rsid w:val="347122F9"/>
    <w:rsid w:val="347BEB5C"/>
    <w:rsid w:val="348005A0"/>
    <w:rsid w:val="3484F2B1"/>
    <w:rsid w:val="34A2C6BC"/>
    <w:rsid w:val="34C14F6E"/>
    <w:rsid w:val="34CBC98E"/>
    <w:rsid w:val="351888AD"/>
    <w:rsid w:val="35194150"/>
    <w:rsid w:val="351AC36B"/>
    <w:rsid w:val="3523847F"/>
    <w:rsid w:val="3528DFA5"/>
    <w:rsid w:val="35417AFD"/>
    <w:rsid w:val="35553146"/>
    <w:rsid w:val="3567FEF7"/>
    <w:rsid w:val="3568D5B9"/>
    <w:rsid w:val="3575AB63"/>
    <w:rsid w:val="358D45D1"/>
    <w:rsid w:val="35923B18"/>
    <w:rsid w:val="35B98C56"/>
    <w:rsid w:val="36108C7C"/>
    <w:rsid w:val="361E19F8"/>
    <w:rsid w:val="363357BA"/>
    <w:rsid w:val="36338744"/>
    <w:rsid w:val="363E2256"/>
    <w:rsid w:val="3646612A"/>
    <w:rsid w:val="36479FD7"/>
    <w:rsid w:val="3647B905"/>
    <w:rsid w:val="365D119E"/>
    <w:rsid w:val="36769B9B"/>
    <w:rsid w:val="3692A889"/>
    <w:rsid w:val="36C57675"/>
    <w:rsid w:val="36F5F416"/>
    <w:rsid w:val="374188FD"/>
    <w:rsid w:val="375EFE66"/>
    <w:rsid w:val="376731D8"/>
    <w:rsid w:val="378BF1C9"/>
    <w:rsid w:val="379DC81C"/>
    <w:rsid w:val="37C3B228"/>
    <w:rsid w:val="37EE5DB8"/>
    <w:rsid w:val="37FB3BFE"/>
    <w:rsid w:val="37FCB018"/>
    <w:rsid w:val="380266B7"/>
    <w:rsid w:val="3813CC6F"/>
    <w:rsid w:val="3849E5D8"/>
    <w:rsid w:val="384D6662"/>
    <w:rsid w:val="38586EE7"/>
    <w:rsid w:val="385D05A6"/>
    <w:rsid w:val="386A3833"/>
    <w:rsid w:val="387F8D88"/>
    <w:rsid w:val="387FAEF0"/>
    <w:rsid w:val="387FDD93"/>
    <w:rsid w:val="38BF72D2"/>
    <w:rsid w:val="38FADEC9"/>
    <w:rsid w:val="3927BC41"/>
    <w:rsid w:val="39363CFF"/>
    <w:rsid w:val="393A5C18"/>
    <w:rsid w:val="3945B6E9"/>
    <w:rsid w:val="395FAB4E"/>
    <w:rsid w:val="398DD5BC"/>
    <w:rsid w:val="3999FA36"/>
    <w:rsid w:val="399C2D40"/>
    <w:rsid w:val="39F23368"/>
    <w:rsid w:val="3A026AA9"/>
    <w:rsid w:val="3A02A7E3"/>
    <w:rsid w:val="3A127A33"/>
    <w:rsid w:val="3A1EB1F4"/>
    <w:rsid w:val="3A2B25F8"/>
    <w:rsid w:val="3A311021"/>
    <w:rsid w:val="3A4CF5E8"/>
    <w:rsid w:val="3A982734"/>
    <w:rsid w:val="3A9BDB48"/>
    <w:rsid w:val="3AB15C53"/>
    <w:rsid w:val="3AB44253"/>
    <w:rsid w:val="3AC049A5"/>
    <w:rsid w:val="3AC2D0E7"/>
    <w:rsid w:val="3AC5C321"/>
    <w:rsid w:val="3AC7120C"/>
    <w:rsid w:val="3AE65CDA"/>
    <w:rsid w:val="3AFF0B87"/>
    <w:rsid w:val="3B03E738"/>
    <w:rsid w:val="3B0DCFB7"/>
    <w:rsid w:val="3B17D748"/>
    <w:rsid w:val="3B223FCE"/>
    <w:rsid w:val="3B68EB3F"/>
    <w:rsid w:val="3BA902EA"/>
    <w:rsid w:val="3BAB0304"/>
    <w:rsid w:val="3BC5F1B7"/>
    <w:rsid w:val="3BDD7887"/>
    <w:rsid w:val="3BEAF641"/>
    <w:rsid w:val="3BFFBDCA"/>
    <w:rsid w:val="3C362F9C"/>
    <w:rsid w:val="3C5B7CC0"/>
    <w:rsid w:val="3C653C6C"/>
    <w:rsid w:val="3C738D49"/>
    <w:rsid w:val="3C74AC02"/>
    <w:rsid w:val="3C8F7E50"/>
    <w:rsid w:val="3C93B8B4"/>
    <w:rsid w:val="3CA5D2CE"/>
    <w:rsid w:val="3CA7F8D4"/>
    <w:rsid w:val="3CB011F9"/>
    <w:rsid w:val="3CB47BD5"/>
    <w:rsid w:val="3CB83F9D"/>
    <w:rsid w:val="3CD6CFC3"/>
    <w:rsid w:val="3CD6EFEC"/>
    <w:rsid w:val="3CDD56A0"/>
    <w:rsid w:val="3CFD730B"/>
    <w:rsid w:val="3CFD9BED"/>
    <w:rsid w:val="3D29126F"/>
    <w:rsid w:val="3D3A32C1"/>
    <w:rsid w:val="3D6E588C"/>
    <w:rsid w:val="3D81D427"/>
    <w:rsid w:val="3DB0FEF1"/>
    <w:rsid w:val="3DC3D39F"/>
    <w:rsid w:val="3DCF41AD"/>
    <w:rsid w:val="3E04FECB"/>
    <w:rsid w:val="3E123D77"/>
    <w:rsid w:val="3E189344"/>
    <w:rsid w:val="3E5DED54"/>
    <w:rsid w:val="3E5FFA16"/>
    <w:rsid w:val="3E93BF70"/>
    <w:rsid w:val="3EA187FC"/>
    <w:rsid w:val="3EBC77B9"/>
    <w:rsid w:val="3ED3B277"/>
    <w:rsid w:val="3EDE8E1B"/>
    <w:rsid w:val="3EE2FF1E"/>
    <w:rsid w:val="3EE48972"/>
    <w:rsid w:val="3F0A8474"/>
    <w:rsid w:val="3F191D34"/>
    <w:rsid w:val="3F345532"/>
    <w:rsid w:val="3F4B9575"/>
    <w:rsid w:val="3F9FB128"/>
    <w:rsid w:val="3FDC7E3B"/>
    <w:rsid w:val="401625E4"/>
    <w:rsid w:val="403EEA03"/>
    <w:rsid w:val="4044E089"/>
    <w:rsid w:val="4073EE8A"/>
    <w:rsid w:val="407DB029"/>
    <w:rsid w:val="409E135B"/>
    <w:rsid w:val="40A3F8F0"/>
    <w:rsid w:val="40D6AFE8"/>
    <w:rsid w:val="40E6A178"/>
    <w:rsid w:val="40F09EA8"/>
    <w:rsid w:val="410297D5"/>
    <w:rsid w:val="41397FE4"/>
    <w:rsid w:val="414099C5"/>
    <w:rsid w:val="418F0CE6"/>
    <w:rsid w:val="41911FCE"/>
    <w:rsid w:val="41A10380"/>
    <w:rsid w:val="41B53C23"/>
    <w:rsid w:val="41C39619"/>
    <w:rsid w:val="41C3EDE8"/>
    <w:rsid w:val="41CD9D3F"/>
    <w:rsid w:val="41D7270C"/>
    <w:rsid w:val="41DEDE96"/>
    <w:rsid w:val="41FAC606"/>
    <w:rsid w:val="420A5E03"/>
    <w:rsid w:val="42359121"/>
    <w:rsid w:val="423619EB"/>
    <w:rsid w:val="42401605"/>
    <w:rsid w:val="42490184"/>
    <w:rsid w:val="4260DD49"/>
    <w:rsid w:val="42814382"/>
    <w:rsid w:val="42A9EB8D"/>
    <w:rsid w:val="42B59F2C"/>
    <w:rsid w:val="42BEDB10"/>
    <w:rsid w:val="42D620A4"/>
    <w:rsid w:val="42D8E842"/>
    <w:rsid w:val="42EA7313"/>
    <w:rsid w:val="43285107"/>
    <w:rsid w:val="4331222D"/>
    <w:rsid w:val="4333BB3F"/>
    <w:rsid w:val="435DE5E9"/>
    <w:rsid w:val="43980280"/>
    <w:rsid w:val="43C555DF"/>
    <w:rsid w:val="43ED6647"/>
    <w:rsid w:val="442C072D"/>
    <w:rsid w:val="4432C741"/>
    <w:rsid w:val="443AE3AD"/>
    <w:rsid w:val="44439E5D"/>
    <w:rsid w:val="4450F4F1"/>
    <w:rsid w:val="445E00B0"/>
    <w:rsid w:val="447A3894"/>
    <w:rsid w:val="4481F312"/>
    <w:rsid w:val="44853354"/>
    <w:rsid w:val="44853DC2"/>
    <w:rsid w:val="44894387"/>
    <w:rsid w:val="44925112"/>
    <w:rsid w:val="44994657"/>
    <w:rsid w:val="44CA6FC1"/>
    <w:rsid w:val="44CDFE91"/>
    <w:rsid w:val="44DEE70C"/>
    <w:rsid w:val="44E78BD8"/>
    <w:rsid w:val="44EA9F3C"/>
    <w:rsid w:val="44F39202"/>
    <w:rsid w:val="44F88642"/>
    <w:rsid w:val="45065BCE"/>
    <w:rsid w:val="4544B4D4"/>
    <w:rsid w:val="454F5496"/>
    <w:rsid w:val="455C4E7D"/>
    <w:rsid w:val="455D9F4C"/>
    <w:rsid w:val="45844D25"/>
    <w:rsid w:val="458BCDD0"/>
    <w:rsid w:val="45AEA7E7"/>
    <w:rsid w:val="45C51939"/>
    <w:rsid w:val="45D284A4"/>
    <w:rsid w:val="45EE4914"/>
    <w:rsid w:val="45EF885C"/>
    <w:rsid w:val="45F929A5"/>
    <w:rsid w:val="460EFC36"/>
    <w:rsid w:val="4647FED5"/>
    <w:rsid w:val="464E7812"/>
    <w:rsid w:val="46686301"/>
    <w:rsid w:val="466FB619"/>
    <w:rsid w:val="46815B48"/>
    <w:rsid w:val="46C0474D"/>
    <w:rsid w:val="46C93D46"/>
    <w:rsid w:val="46D646CE"/>
    <w:rsid w:val="470EF7F8"/>
    <w:rsid w:val="476BDB8F"/>
    <w:rsid w:val="477738F4"/>
    <w:rsid w:val="477BEA60"/>
    <w:rsid w:val="47A1A2B2"/>
    <w:rsid w:val="47A9C703"/>
    <w:rsid w:val="47B5017D"/>
    <w:rsid w:val="47C2359A"/>
    <w:rsid w:val="47ECFB8F"/>
    <w:rsid w:val="47F1E1C0"/>
    <w:rsid w:val="47F95D18"/>
    <w:rsid w:val="4803351E"/>
    <w:rsid w:val="48047FB8"/>
    <w:rsid w:val="48099B3E"/>
    <w:rsid w:val="480AE716"/>
    <w:rsid w:val="480D0521"/>
    <w:rsid w:val="482C8255"/>
    <w:rsid w:val="48344667"/>
    <w:rsid w:val="48404BCD"/>
    <w:rsid w:val="485CF3BC"/>
    <w:rsid w:val="486B1537"/>
    <w:rsid w:val="48895125"/>
    <w:rsid w:val="48938C50"/>
    <w:rsid w:val="48968DD2"/>
    <w:rsid w:val="48A9071D"/>
    <w:rsid w:val="48D94EDA"/>
    <w:rsid w:val="48E728B2"/>
    <w:rsid w:val="48E7EFB5"/>
    <w:rsid w:val="48F78A8E"/>
    <w:rsid w:val="4918D6E2"/>
    <w:rsid w:val="4930CE1F"/>
    <w:rsid w:val="493D33DB"/>
    <w:rsid w:val="4956955F"/>
    <w:rsid w:val="495F5A58"/>
    <w:rsid w:val="4978BEA5"/>
    <w:rsid w:val="4979557D"/>
    <w:rsid w:val="49D61554"/>
    <w:rsid w:val="49E2849C"/>
    <w:rsid w:val="49FF773B"/>
    <w:rsid w:val="4A0310BA"/>
    <w:rsid w:val="4A0F4878"/>
    <w:rsid w:val="4A13480B"/>
    <w:rsid w:val="4A1E131C"/>
    <w:rsid w:val="4A2EEA0E"/>
    <w:rsid w:val="4A3D40AB"/>
    <w:rsid w:val="4A3DB3E7"/>
    <w:rsid w:val="4A40AA99"/>
    <w:rsid w:val="4A410750"/>
    <w:rsid w:val="4A4FDD85"/>
    <w:rsid w:val="4A540C4E"/>
    <w:rsid w:val="4A68BC81"/>
    <w:rsid w:val="4A69B7E6"/>
    <w:rsid w:val="4A9840FA"/>
    <w:rsid w:val="4ADEDA50"/>
    <w:rsid w:val="4AE7C316"/>
    <w:rsid w:val="4AEE1E60"/>
    <w:rsid w:val="4B4BA9FE"/>
    <w:rsid w:val="4B4CCC69"/>
    <w:rsid w:val="4B56AC62"/>
    <w:rsid w:val="4B65B55A"/>
    <w:rsid w:val="4B6E80BE"/>
    <w:rsid w:val="4B89CA00"/>
    <w:rsid w:val="4C00BC80"/>
    <w:rsid w:val="4C0F20DD"/>
    <w:rsid w:val="4C60CD90"/>
    <w:rsid w:val="4C925EB6"/>
    <w:rsid w:val="4C995B45"/>
    <w:rsid w:val="4CA477D8"/>
    <w:rsid w:val="4CA5E72E"/>
    <w:rsid w:val="4CA6AE85"/>
    <w:rsid w:val="4CB578EA"/>
    <w:rsid w:val="4CCB27FF"/>
    <w:rsid w:val="4D1454D1"/>
    <w:rsid w:val="4D1E04FF"/>
    <w:rsid w:val="4D253BBC"/>
    <w:rsid w:val="4D2AA48F"/>
    <w:rsid w:val="4D712071"/>
    <w:rsid w:val="4D718EA9"/>
    <w:rsid w:val="4D7C1630"/>
    <w:rsid w:val="4D93A3FB"/>
    <w:rsid w:val="4DB38FF4"/>
    <w:rsid w:val="4DB9E621"/>
    <w:rsid w:val="4DCD84DE"/>
    <w:rsid w:val="4E28F1F8"/>
    <w:rsid w:val="4E290372"/>
    <w:rsid w:val="4E3FB575"/>
    <w:rsid w:val="4E4337CE"/>
    <w:rsid w:val="4E4D34EF"/>
    <w:rsid w:val="4E5C823E"/>
    <w:rsid w:val="4E6E568B"/>
    <w:rsid w:val="4E7CB181"/>
    <w:rsid w:val="4E853E2A"/>
    <w:rsid w:val="4E87A828"/>
    <w:rsid w:val="4EACE08A"/>
    <w:rsid w:val="4EBF2816"/>
    <w:rsid w:val="4ECB250C"/>
    <w:rsid w:val="4EF3AFC4"/>
    <w:rsid w:val="4F096C41"/>
    <w:rsid w:val="4F4FBDFB"/>
    <w:rsid w:val="4F550FFB"/>
    <w:rsid w:val="4F74052F"/>
    <w:rsid w:val="4F7488CB"/>
    <w:rsid w:val="4F7D6766"/>
    <w:rsid w:val="4F84226C"/>
    <w:rsid w:val="4F9C4EA0"/>
    <w:rsid w:val="4FA2E493"/>
    <w:rsid w:val="4FC489BE"/>
    <w:rsid w:val="4FD85C9B"/>
    <w:rsid w:val="4FDBA703"/>
    <w:rsid w:val="4FE086E9"/>
    <w:rsid w:val="50247B7F"/>
    <w:rsid w:val="5024CD5B"/>
    <w:rsid w:val="50351EAC"/>
    <w:rsid w:val="5045CFF7"/>
    <w:rsid w:val="50902FEC"/>
    <w:rsid w:val="50A19AE2"/>
    <w:rsid w:val="50A91DAD"/>
    <w:rsid w:val="50D2451B"/>
    <w:rsid w:val="50DBA137"/>
    <w:rsid w:val="50E91008"/>
    <w:rsid w:val="50F83FC8"/>
    <w:rsid w:val="511FF30A"/>
    <w:rsid w:val="5129C406"/>
    <w:rsid w:val="5129DB73"/>
    <w:rsid w:val="51470033"/>
    <w:rsid w:val="5161841F"/>
    <w:rsid w:val="5173586C"/>
    <w:rsid w:val="517F2DDD"/>
    <w:rsid w:val="519991EB"/>
    <w:rsid w:val="51B20CAD"/>
    <w:rsid w:val="51E29C8D"/>
    <w:rsid w:val="51E50D58"/>
    <w:rsid w:val="522B295B"/>
    <w:rsid w:val="522B5E0C"/>
    <w:rsid w:val="5237ADED"/>
    <w:rsid w:val="5246A0E6"/>
    <w:rsid w:val="524B618B"/>
    <w:rsid w:val="5255660D"/>
    <w:rsid w:val="525D0D1F"/>
    <w:rsid w:val="525F86D7"/>
    <w:rsid w:val="5298FBCD"/>
    <w:rsid w:val="52990F84"/>
    <w:rsid w:val="52B2523F"/>
    <w:rsid w:val="52E57938"/>
    <w:rsid w:val="53057A57"/>
    <w:rsid w:val="5315A174"/>
    <w:rsid w:val="5326ADD0"/>
    <w:rsid w:val="5342AE15"/>
    <w:rsid w:val="536DA7D6"/>
    <w:rsid w:val="53708A60"/>
    <w:rsid w:val="538CF729"/>
    <w:rsid w:val="539736E1"/>
    <w:rsid w:val="53AD9725"/>
    <w:rsid w:val="53D47D5F"/>
    <w:rsid w:val="53E4F25E"/>
    <w:rsid w:val="5415A654"/>
    <w:rsid w:val="544066C5"/>
    <w:rsid w:val="5444319C"/>
    <w:rsid w:val="545AA0A2"/>
    <w:rsid w:val="54630F18"/>
    <w:rsid w:val="547101F0"/>
    <w:rsid w:val="54730C49"/>
    <w:rsid w:val="547A6210"/>
    <w:rsid w:val="548692D0"/>
    <w:rsid w:val="54916326"/>
    <w:rsid w:val="5495E2DF"/>
    <w:rsid w:val="54A2C1E2"/>
    <w:rsid w:val="54A2D2BC"/>
    <w:rsid w:val="54CD44A1"/>
    <w:rsid w:val="54D07519"/>
    <w:rsid w:val="55282C58"/>
    <w:rsid w:val="55317083"/>
    <w:rsid w:val="556909A2"/>
    <w:rsid w:val="556E684C"/>
    <w:rsid w:val="556FC696"/>
    <w:rsid w:val="558CC6E8"/>
    <w:rsid w:val="559B223E"/>
    <w:rsid w:val="55B56F4D"/>
    <w:rsid w:val="55C875DA"/>
    <w:rsid w:val="55D8B509"/>
    <w:rsid w:val="55DC6D3E"/>
    <w:rsid w:val="55E525DE"/>
    <w:rsid w:val="562BA7ED"/>
    <w:rsid w:val="56387DBD"/>
    <w:rsid w:val="5638F1BF"/>
    <w:rsid w:val="5668F26B"/>
    <w:rsid w:val="566CB98D"/>
    <w:rsid w:val="567CC610"/>
    <w:rsid w:val="56C62FB2"/>
    <w:rsid w:val="56CFABBB"/>
    <w:rsid w:val="56D7AED9"/>
    <w:rsid w:val="57009541"/>
    <w:rsid w:val="570165E6"/>
    <w:rsid w:val="5701DFB1"/>
    <w:rsid w:val="5735C295"/>
    <w:rsid w:val="57550623"/>
    <w:rsid w:val="5756ACC5"/>
    <w:rsid w:val="5761C969"/>
    <w:rsid w:val="576587A7"/>
    <w:rsid w:val="57B273F7"/>
    <w:rsid w:val="57BF3529"/>
    <w:rsid w:val="57E532A0"/>
    <w:rsid w:val="58064199"/>
    <w:rsid w:val="580994BD"/>
    <w:rsid w:val="5836DF39"/>
    <w:rsid w:val="584A78ED"/>
    <w:rsid w:val="5868F270"/>
    <w:rsid w:val="587795BF"/>
    <w:rsid w:val="58880447"/>
    <w:rsid w:val="58914B3D"/>
    <w:rsid w:val="58D7F8FE"/>
    <w:rsid w:val="58E0D7DA"/>
    <w:rsid w:val="58E6F538"/>
    <w:rsid w:val="59039392"/>
    <w:rsid w:val="5912149C"/>
    <w:rsid w:val="592805BF"/>
    <w:rsid w:val="5928F0AD"/>
    <w:rsid w:val="5940372D"/>
    <w:rsid w:val="5958F190"/>
    <w:rsid w:val="59593364"/>
    <w:rsid w:val="59609DFF"/>
    <w:rsid w:val="59812211"/>
    <w:rsid w:val="5995595D"/>
    <w:rsid w:val="599CAE0F"/>
    <w:rsid w:val="59DB7219"/>
    <w:rsid w:val="59DF638D"/>
    <w:rsid w:val="59E781E1"/>
    <w:rsid w:val="59E978CF"/>
    <w:rsid w:val="59F352F4"/>
    <w:rsid w:val="5A0C0D5B"/>
    <w:rsid w:val="5A25A829"/>
    <w:rsid w:val="5A610C17"/>
    <w:rsid w:val="5AC85F9A"/>
    <w:rsid w:val="5B1C2597"/>
    <w:rsid w:val="5B28E3F1"/>
    <w:rsid w:val="5B392696"/>
    <w:rsid w:val="5B60E2A7"/>
    <w:rsid w:val="5B663489"/>
    <w:rsid w:val="5B821AB7"/>
    <w:rsid w:val="5BA57022"/>
    <w:rsid w:val="5BAE3E0C"/>
    <w:rsid w:val="5BE15A07"/>
    <w:rsid w:val="5C0D0723"/>
    <w:rsid w:val="5C10FD37"/>
    <w:rsid w:val="5C1929CF"/>
    <w:rsid w:val="5C2728A8"/>
    <w:rsid w:val="5C30AA48"/>
    <w:rsid w:val="5C30D44A"/>
    <w:rsid w:val="5C330254"/>
    <w:rsid w:val="5C368F5C"/>
    <w:rsid w:val="5C4A0A4F"/>
    <w:rsid w:val="5C73151F"/>
    <w:rsid w:val="5C87B4B7"/>
    <w:rsid w:val="5C8EA3B8"/>
    <w:rsid w:val="5CA26D38"/>
    <w:rsid w:val="5CB1D76E"/>
    <w:rsid w:val="5CC4CFBF"/>
    <w:rsid w:val="5CE80859"/>
    <w:rsid w:val="5CF835B5"/>
    <w:rsid w:val="5D019881"/>
    <w:rsid w:val="5D66DDB6"/>
    <w:rsid w:val="5D6D35F2"/>
    <w:rsid w:val="5D7CD29F"/>
    <w:rsid w:val="5DA60A48"/>
    <w:rsid w:val="5DA8FBC8"/>
    <w:rsid w:val="5DC803F2"/>
    <w:rsid w:val="5DCFD5AE"/>
    <w:rsid w:val="5DE48F50"/>
    <w:rsid w:val="5DF88945"/>
    <w:rsid w:val="5E43E7F7"/>
    <w:rsid w:val="5E4C344F"/>
    <w:rsid w:val="5E6EA824"/>
    <w:rsid w:val="5E78901D"/>
    <w:rsid w:val="5E7DB88F"/>
    <w:rsid w:val="5E812401"/>
    <w:rsid w:val="5E82A69F"/>
    <w:rsid w:val="5E88C36B"/>
    <w:rsid w:val="5E8C24BC"/>
    <w:rsid w:val="5EB12A15"/>
    <w:rsid w:val="5ECECA03"/>
    <w:rsid w:val="5EFB30A1"/>
    <w:rsid w:val="5F074A0F"/>
    <w:rsid w:val="5F092D52"/>
    <w:rsid w:val="5F0B73A5"/>
    <w:rsid w:val="5F195EB4"/>
    <w:rsid w:val="5F208631"/>
    <w:rsid w:val="5F459DAC"/>
    <w:rsid w:val="5F8811B5"/>
    <w:rsid w:val="5F93C8DD"/>
    <w:rsid w:val="5F99785E"/>
    <w:rsid w:val="5FA038AC"/>
    <w:rsid w:val="5FA97FE9"/>
    <w:rsid w:val="5FC4A5AB"/>
    <w:rsid w:val="5FD0B2B4"/>
    <w:rsid w:val="5FF5BC7A"/>
    <w:rsid w:val="60078B86"/>
    <w:rsid w:val="600EB869"/>
    <w:rsid w:val="60417195"/>
    <w:rsid w:val="604D672A"/>
    <w:rsid w:val="604D8572"/>
    <w:rsid w:val="605B7C96"/>
    <w:rsid w:val="610937AC"/>
    <w:rsid w:val="6119C960"/>
    <w:rsid w:val="61284FD6"/>
    <w:rsid w:val="61546CD0"/>
    <w:rsid w:val="615AC940"/>
    <w:rsid w:val="61A3CBD5"/>
    <w:rsid w:val="61B63EA6"/>
    <w:rsid w:val="61CB510C"/>
    <w:rsid w:val="61DF8732"/>
    <w:rsid w:val="620437A1"/>
    <w:rsid w:val="6209E5AE"/>
    <w:rsid w:val="621EB6B0"/>
    <w:rsid w:val="6228004F"/>
    <w:rsid w:val="622CC6AC"/>
    <w:rsid w:val="624BFC87"/>
    <w:rsid w:val="62536784"/>
    <w:rsid w:val="62796BF8"/>
    <w:rsid w:val="62A4EFC9"/>
    <w:rsid w:val="62A5B3B0"/>
    <w:rsid w:val="62A63E52"/>
    <w:rsid w:val="62B45C93"/>
    <w:rsid w:val="62B8279A"/>
    <w:rsid w:val="62D5F026"/>
    <w:rsid w:val="62F74B5D"/>
    <w:rsid w:val="630722FE"/>
    <w:rsid w:val="632834DE"/>
    <w:rsid w:val="632C3F04"/>
    <w:rsid w:val="634941AF"/>
    <w:rsid w:val="634AF9DD"/>
    <w:rsid w:val="63550361"/>
    <w:rsid w:val="6386BEFD"/>
    <w:rsid w:val="6396EFCB"/>
    <w:rsid w:val="63CB34EA"/>
    <w:rsid w:val="63F65729"/>
    <w:rsid w:val="64131509"/>
    <w:rsid w:val="6429E0FC"/>
    <w:rsid w:val="6445A5B7"/>
    <w:rsid w:val="64919D10"/>
    <w:rsid w:val="64E907F6"/>
    <w:rsid w:val="64FF2F38"/>
    <w:rsid w:val="654EC215"/>
    <w:rsid w:val="6550CF5E"/>
    <w:rsid w:val="65565600"/>
    <w:rsid w:val="655E0AA3"/>
    <w:rsid w:val="65684F0C"/>
    <w:rsid w:val="65689485"/>
    <w:rsid w:val="656B7E0B"/>
    <w:rsid w:val="658C0443"/>
    <w:rsid w:val="658E0D90"/>
    <w:rsid w:val="65938E12"/>
    <w:rsid w:val="65A9CFB5"/>
    <w:rsid w:val="65B2AD1A"/>
    <w:rsid w:val="65E2E805"/>
    <w:rsid w:val="65E31235"/>
    <w:rsid w:val="65EED085"/>
    <w:rsid w:val="65FC8BED"/>
    <w:rsid w:val="6626B8D9"/>
    <w:rsid w:val="665FD4C5"/>
    <w:rsid w:val="668282C5"/>
    <w:rsid w:val="66CAD164"/>
    <w:rsid w:val="66F636C7"/>
    <w:rsid w:val="6707D93D"/>
    <w:rsid w:val="671173F6"/>
    <w:rsid w:val="6724C866"/>
    <w:rsid w:val="67420328"/>
    <w:rsid w:val="674A260E"/>
    <w:rsid w:val="677B7E2A"/>
    <w:rsid w:val="67844133"/>
    <w:rsid w:val="678CC9C7"/>
    <w:rsid w:val="6792CAFD"/>
    <w:rsid w:val="67B40E5A"/>
    <w:rsid w:val="67BB4DF3"/>
    <w:rsid w:val="67CB504A"/>
    <w:rsid w:val="67D0E2D0"/>
    <w:rsid w:val="67D692B9"/>
    <w:rsid w:val="68252A44"/>
    <w:rsid w:val="682DC56D"/>
    <w:rsid w:val="684EE83C"/>
    <w:rsid w:val="685CA2DF"/>
    <w:rsid w:val="68775D68"/>
    <w:rsid w:val="68928A77"/>
    <w:rsid w:val="689A7BA0"/>
    <w:rsid w:val="68C76503"/>
    <w:rsid w:val="68D288F9"/>
    <w:rsid w:val="68F50B82"/>
    <w:rsid w:val="6925DCDD"/>
    <w:rsid w:val="693FA40E"/>
    <w:rsid w:val="6972D2E9"/>
    <w:rsid w:val="698FC224"/>
    <w:rsid w:val="69A62785"/>
    <w:rsid w:val="69AD0D6C"/>
    <w:rsid w:val="69BE9BA7"/>
    <w:rsid w:val="69C07145"/>
    <w:rsid w:val="69DA3E73"/>
    <w:rsid w:val="69E1C017"/>
    <w:rsid w:val="69F391FE"/>
    <w:rsid w:val="69F44465"/>
    <w:rsid w:val="69F7B263"/>
    <w:rsid w:val="6A0C6A1F"/>
    <w:rsid w:val="6A0CC891"/>
    <w:rsid w:val="6A20B1B4"/>
    <w:rsid w:val="6A270A27"/>
    <w:rsid w:val="6A3035B8"/>
    <w:rsid w:val="6A32EAEE"/>
    <w:rsid w:val="6A3CFA28"/>
    <w:rsid w:val="6A5985BE"/>
    <w:rsid w:val="6A65D613"/>
    <w:rsid w:val="6A8AA4C3"/>
    <w:rsid w:val="6A8AD5D5"/>
    <w:rsid w:val="6AA6F5B1"/>
    <w:rsid w:val="6AAB406C"/>
    <w:rsid w:val="6AADBFCA"/>
    <w:rsid w:val="6AD6DCC1"/>
    <w:rsid w:val="6ADF4BC4"/>
    <w:rsid w:val="6AE2C5F6"/>
    <w:rsid w:val="6AE34A64"/>
    <w:rsid w:val="6AF0D657"/>
    <w:rsid w:val="6AF7EAFD"/>
    <w:rsid w:val="6B03B1F5"/>
    <w:rsid w:val="6B11168A"/>
    <w:rsid w:val="6B1A9B50"/>
    <w:rsid w:val="6B2515BF"/>
    <w:rsid w:val="6B31301D"/>
    <w:rsid w:val="6B354ECA"/>
    <w:rsid w:val="6B363867"/>
    <w:rsid w:val="6B3A979A"/>
    <w:rsid w:val="6B4546C1"/>
    <w:rsid w:val="6B7A8BF9"/>
    <w:rsid w:val="6B892A8F"/>
    <w:rsid w:val="6B8B90AC"/>
    <w:rsid w:val="6B8E7F29"/>
    <w:rsid w:val="6BA0107C"/>
    <w:rsid w:val="6BA97911"/>
    <w:rsid w:val="6BAB70BB"/>
    <w:rsid w:val="6BB88885"/>
    <w:rsid w:val="6BC9432B"/>
    <w:rsid w:val="6BCA02B0"/>
    <w:rsid w:val="6BD5DCB2"/>
    <w:rsid w:val="6BE2261F"/>
    <w:rsid w:val="6BE3CE63"/>
    <w:rsid w:val="6BE5BACC"/>
    <w:rsid w:val="6C07EAE7"/>
    <w:rsid w:val="6C15161A"/>
    <w:rsid w:val="6C231B5D"/>
    <w:rsid w:val="6C3DAC16"/>
    <w:rsid w:val="6C613C6A"/>
    <w:rsid w:val="6C71D938"/>
    <w:rsid w:val="6C7B6D9C"/>
    <w:rsid w:val="6C8A2F29"/>
    <w:rsid w:val="6C8BB883"/>
    <w:rsid w:val="6CAC4498"/>
    <w:rsid w:val="6CE0C017"/>
    <w:rsid w:val="6CE9509D"/>
    <w:rsid w:val="6CFDA462"/>
    <w:rsid w:val="6D0E4CF1"/>
    <w:rsid w:val="6D0E8E31"/>
    <w:rsid w:val="6D10239E"/>
    <w:rsid w:val="6D1267C6"/>
    <w:rsid w:val="6D1D6CE8"/>
    <w:rsid w:val="6D23A538"/>
    <w:rsid w:val="6D35AA48"/>
    <w:rsid w:val="6D4C2D6E"/>
    <w:rsid w:val="6D4DA990"/>
    <w:rsid w:val="6D6D2C95"/>
    <w:rsid w:val="6D801FF1"/>
    <w:rsid w:val="6D85AF6F"/>
    <w:rsid w:val="6D92D294"/>
    <w:rsid w:val="6D9A0D87"/>
    <w:rsid w:val="6DCFC0D0"/>
    <w:rsid w:val="6DD060B9"/>
    <w:rsid w:val="6DD50858"/>
    <w:rsid w:val="6DF32552"/>
    <w:rsid w:val="6E111831"/>
    <w:rsid w:val="6E3C749E"/>
    <w:rsid w:val="6E416619"/>
    <w:rsid w:val="6E5A8EBA"/>
    <w:rsid w:val="6E91F585"/>
    <w:rsid w:val="6EC0C011"/>
    <w:rsid w:val="6EC2783B"/>
    <w:rsid w:val="6ECD8E67"/>
    <w:rsid w:val="6EF6AE91"/>
    <w:rsid w:val="6F281750"/>
    <w:rsid w:val="6F30F3F9"/>
    <w:rsid w:val="6F3CD5C6"/>
    <w:rsid w:val="6F449EAA"/>
    <w:rsid w:val="6F47DD69"/>
    <w:rsid w:val="6F5F721D"/>
    <w:rsid w:val="6F7B6663"/>
    <w:rsid w:val="6F95F58F"/>
    <w:rsid w:val="6F9972F7"/>
    <w:rsid w:val="6FA486E4"/>
    <w:rsid w:val="6FAD1EE3"/>
    <w:rsid w:val="6FB28EE9"/>
    <w:rsid w:val="6FE0B463"/>
    <w:rsid w:val="70050FEF"/>
    <w:rsid w:val="7007DEB0"/>
    <w:rsid w:val="700D2399"/>
    <w:rsid w:val="7030CE76"/>
    <w:rsid w:val="70323F59"/>
    <w:rsid w:val="70561AAC"/>
    <w:rsid w:val="709CE401"/>
    <w:rsid w:val="70AA66E8"/>
    <w:rsid w:val="70B4FA0A"/>
    <w:rsid w:val="70BFBA39"/>
    <w:rsid w:val="70D1FA2E"/>
    <w:rsid w:val="70D46F1C"/>
    <w:rsid w:val="70DA1488"/>
    <w:rsid w:val="70E807BE"/>
    <w:rsid w:val="7119D2D8"/>
    <w:rsid w:val="711B46FB"/>
    <w:rsid w:val="713E67A1"/>
    <w:rsid w:val="715BDF09"/>
    <w:rsid w:val="715CF371"/>
    <w:rsid w:val="718926FA"/>
    <w:rsid w:val="71ADA8E8"/>
    <w:rsid w:val="71ADF914"/>
    <w:rsid w:val="71DD67BD"/>
    <w:rsid w:val="71E20991"/>
    <w:rsid w:val="71FBCF15"/>
    <w:rsid w:val="7204CBDD"/>
    <w:rsid w:val="723E395D"/>
    <w:rsid w:val="723F0B27"/>
    <w:rsid w:val="7257E1D9"/>
    <w:rsid w:val="725AE91A"/>
    <w:rsid w:val="7286E48E"/>
    <w:rsid w:val="72AC405C"/>
    <w:rsid w:val="72C70A76"/>
    <w:rsid w:val="72DD78D9"/>
    <w:rsid w:val="72FE6CA9"/>
    <w:rsid w:val="7308F046"/>
    <w:rsid w:val="730C3E6C"/>
    <w:rsid w:val="7325C267"/>
    <w:rsid w:val="732B55E1"/>
    <w:rsid w:val="7338E562"/>
    <w:rsid w:val="735AEA49"/>
    <w:rsid w:val="7384C105"/>
    <w:rsid w:val="73B35020"/>
    <w:rsid w:val="73B6DF32"/>
    <w:rsid w:val="73B83887"/>
    <w:rsid w:val="73C1D19D"/>
    <w:rsid w:val="73CE5253"/>
    <w:rsid w:val="73D1457B"/>
    <w:rsid w:val="73D52077"/>
    <w:rsid w:val="73D540C6"/>
    <w:rsid w:val="73D990D6"/>
    <w:rsid w:val="74049AB3"/>
    <w:rsid w:val="741AD795"/>
    <w:rsid w:val="74376AF8"/>
    <w:rsid w:val="74738B76"/>
    <w:rsid w:val="7487B79D"/>
    <w:rsid w:val="74AB93E6"/>
    <w:rsid w:val="74ACF84D"/>
    <w:rsid w:val="74BDD51E"/>
    <w:rsid w:val="74CED17E"/>
    <w:rsid w:val="74EE8BE4"/>
    <w:rsid w:val="74FC9DF9"/>
    <w:rsid w:val="750C9225"/>
    <w:rsid w:val="750E8C1B"/>
    <w:rsid w:val="751AC5FE"/>
    <w:rsid w:val="75205CD7"/>
    <w:rsid w:val="7543F541"/>
    <w:rsid w:val="754557DC"/>
    <w:rsid w:val="754FD3ED"/>
    <w:rsid w:val="755A007A"/>
    <w:rsid w:val="756FE27E"/>
    <w:rsid w:val="7574B4EE"/>
    <w:rsid w:val="75790643"/>
    <w:rsid w:val="75896ED9"/>
    <w:rsid w:val="75A04E63"/>
    <w:rsid w:val="75B4B11F"/>
    <w:rsid w:val="75FB3B5C"/>
    <w:rsid w:val="76081074"/>
    <w:rsid w:val="761A567B"/>
    <w:rsid w:val="7696A730"/>
    <w:rsid w:val="769C98B4"/>
    <w:rsid w:val="769F6A5D"/>
    <w:rsid w:val="769F9E9D"/>
    <w:rsid w:val="76B6A644"/>
    <w:rsid w:val="76BB3327"/>
    <w:rsid w:val="76D6D5D7"/>
    <w:rsid w:val="76D79BF2"/>
    <w:rsid w:val="76D9A981"/>
    <w:rsid w:val="76D9FA06"/>
    <w:rsid w:val="76E1ECFC"/>
    <w:rsid w:val="76F100AA"/>
    <w:rsid w:val="771809C7"/>
    <w:rsid w:val="774E931F"/>
    <w:rsid w:val="775276B5"/>
    <w:rsid w:val="7771EC56"/>
    <w:rsid w:val="777E817F"/>
    <w:rsid w:val="7797E9D4"/>
    <w:rsid w:val="77A5F120"/>
    <w:rsid w:val="77BB35E5"/>
    <w:rsid w:val="77C7571F"/>
    <w:rsid w:val="77CB6BF1"/>
    <w:rsid w:val="77D9E06A"/>
    <w:rsid w:val="77FA336D"/>
    <w:rsid w:val="77FB5662"/>
    <w:rsid w:val="7803D511"/>
    <w:rsid w:val="78091E86"/>
    <w:rsid w:val="7821FC13"/>
    <w:rsid w:val="7825985F"/>
    <w:rsid w:val="783D2880"/>
    <w:rsid w:val="7850F3CC"/>
    <w:rsid w:val="7891AD8E"/>
    <w:rsid w:val="78AE6FC2"/>
    <w:rsid w:val="78D40420"/>
    <w:rsid w:val="78E0ED4B"/>
    <w:rsid w:val="78F0BD38"/>
    <w:rsid w:val="78FF658C"/>
    <w:rsid w:val="7902F1FD"/>
    <w:rsid w:val="7905AFE9"/>
    <w:rsid w:val="7910DF3A"/>
    <w:rsid w:val="791FAAC6"/>
    <w:rsid w:val="792B17F8"/>
    <w:rsid w:val="792DD505"/>
    <w:rsid w:val="7944BAB2"/>
    <w:rsid w:val="794CACB4"/>
    <w:rsid w:val="794E61A8"/>
    <w:rsid w:val="7953BC05"/>
    <w:rsid w:val="796B63DA"/>
    <w:rsid w:val="79A61F81"/>
    <w:rsid w:val="79BB7267"/>
    <w:rsid w:val="79CCF6C0"/>
    <w:rsid w:val="7A31F046"/>
    <w:rsid w:val="7A3B9603"/>
    <w:rsid w:val="7A4AE9E4"/>
    <w:rsid w:val="7A5B8B15"/>
    <w:rsid w:val="7A5D2E94"/>
    <w:rsid w:val="7A822E45"/>
    <w:rsid w:val="7AABA03F"/>
    <w:rsid w:val="7AC83F6E"/>
    <w:rsid w:val="7AE2B06C"/>
    <w:rsid w:val="7B363FAD"/>
    <w:rsid w:val="7B374831"/>
    <w:rsid w:val="7B5C225E"/>
    <w:rsid w:val="7B639B78"/>
    <w:rsid w:val="7B741420"/>
    <w:rsid w:val="7BA4288B"/>
    <w:rsid w:val="7BB8B062"/>
    <w:rsid w:val="7BBE74C2"/>
    <w:rsid w:val="7C1D3D57"/>
    <w:rsid w:val="7C1DC4C2"/>
    <w:rsid w:val="7C29C7DC"/>
    <w:rsid w:val="7C30B090"/>
    <w:rsid w:val="7C6EA7EB"/>
    <w:rsid w:val="7C7525D2"/>
    <w:rsid w:val="7C75BE40"/>
    <w:rsid w:val="7C877222"/>
    <w:rsid w:val="7C87737F"/>
    <w:rsid w:val="7CAD7A1C"/>
    <w:rsid w:val="7CC9B6C4"/>
    <w:rsid w:val="7CCE1C56"/>
    <w:rsid w:val="7CD71C8B"/>
    <w:rsid w:val="7CF17013"/>
    <w:rsid w:val="7D00CB88"/>
    <w:rsid w:val="7D05C8B1"/>
    <w:rsid w:val="7D0D9D27"/>
    <w:rsid w:val="7D260D0C"/>
    <w:rsid w:val="7D4C0789"/>
    <w:rsid w:val="7D5F583B"/>
    <w:rsid w:val="7D64617E"/>
    <w:rsid w:val="7D684292"/>
    <w:rsid w:val="7D7E87F4"/>
    <w:rsid w:val="7D846376"/>
    <w:rsid w:val="7D8949B1"/>
    <w:rsid w:val="7D98D63C"/>
    <w:rsid w:val="7DACEADB"/>
    <w:rsid w:val="7DB1F7CD"/>
    <w:rsid w:val="7DBA637E"/>
    <w:rsid w:val="7DBCC9CC"/>
    <w:rsid w:val="7DBDFDC7"/>
    <w:rsid w:val="7E073E37"/>
    <w:rsid w:val="7E0776F3"/>
    <w:rsid w:val="7E22FD85"/>
    <w:rsid w:val="7E30DE9B"/>
    <w:rsid w:val="7E469F04"/>
    <w:rsid w:val="7E58D77B"/>
    <w:rsid w:val="7E5DB001"/>
    <w:rsid w:val="7E62117E"/>
    <w:rsid w:val="7E8716C1"/>
    <w:rsid w:val="7E88E4D4"/>
    <w:rsid w:val="7EC705DA"/>
    <w:rsid w:val="7ED8A349"/>
    <w:rsid w:val="7EDEF82A"/>
    <w:rsid w:val="7EE12983"/>
    <w:rsid w:val="7EF0870B"/>
    <w:rsid w:val="7F11E331"/>
    <w:rsid w:val="7F1F28AB"/>
    <w:rsid w:val="7F28B6D5"/>
    <w:rsid w:val="7F41512B"/>
    <w:rsid w:val="7F56E81F"/>
    <w:rsid w:val="7F6A63A7"/>
    <w:rsid w:val="7F82865D"/>
    <w:rsid w:val="7FBFC14C"/>
    <w:rsid w:val="7FC26A1E"/>
    <w:rsid w:val="7FC6AF8C"/>
    <w:rsid w:val="7FCDE324"/>
    <w:rsid w:val="7FD01B5A"/>
    <w:rsid w:val="7FDE7616"/>
    <w:rsid w:val="7FEE775C"/>
    <w:rsid w:val="7FFF4B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64F779"/>
  <w15:docId w15:val="{0AF06D44-BADE-482A-8432-902CCC8FC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5D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E52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524A"/>
  </w:style>
  <w:style w:type="paragraph" w:styleId="Footer">
    <w:name w:val="footer"/>
    <w:basedOn w:val="Normal"/>
    <w:link w:val="FooterChar"/>
    <w:uiPriority w:val="99"/>
    <w:unhideWhenUsed/>
    <w:rsid w:val="004E52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524A"/>
  </w:style>
  <w:style w:type="character" w:styleId="Hyperlink">
    <w:name w:val="Hyperlink"/>
    <w:basedOn w:val="DefaultParagraphFont"/>
    <w:uiPriority w:val="99"/>
    <w:unhideWhenUsed/>
    <w:rsid w:val="00061E23"/>
    <w:rPr>
      <w:color w:val="0563C1" w:themeColor="hyperlink"/>
      <w:u w:val="single"/>
    </w:rPr>
  </w:style>
  <w:style w:type="character" w:styleId="UnresolvedMention">
    <w:name w:val="Unresolved Mention"/>
    <w:basedOn w:val="DefaultParagraphFont"/>
    <w:uiPriority w:val="99"/>
    <w:unhideWhenUsed/>
    <w:rsid w:val="00061E23"/>
    <w:rPr>
      <w:color w:val="605E5C"/>
      <w:shd w:val="clear" w:color="auto" w:fill="E1DFDD"/>
    </w:rPr>
  </w:style>
  <w:style w:type="table" w:styleId="TableGrid">
    <w:name w:val="Table Grid"/>
    <w:basedOn w:val="TableNormal"/>
    <w:uiPriority w:val="59"/>
    <w:rsid w:val="00223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3260"/>
    <w:pPr>
      <w:ind w:left="720"/>
      <w:contextualSpacing/>
    </w:pPr>
  </w:style>
  <w:style w:type="character" w:styleId="CommentReference">
    <w:name w:val="annotation reference"/>
    <w:basedOn w:val="DefaultParagraphFont"/>
    <w:uiPriority w:val="99"/>
    <w:semiHidden/>
    <w:unhideWhenUsed/>
    <w:rsid w:val="008E4A89"/>
    <w:rPr>
      <w:sz w:val="16"/>
      <w:szCs w:val="16"/>
    </w:rPr>
  </w:style>
  <w:style w:type="paragraph" w:styleId="CommentText">
    <w:name w:val="annotation text"/>
    <w:basedOn w:val="Normal"/>
    <w:link w:val="CommentTextChar"/>
    <w:uiPriority w:val="99"/>
    <w:unhideWhenUsed/>
    <w:rsid w:val="008E4A89"/>
    <w:pPr>
      <w:spacing w:line="240" w:lineRule="auto"/>
    </w:pPr>
    <w:rPr>
      <w:sz w:val="20"/>
      <w:szCs w:val="20"/>
    </w:rPr>
  </w:style>
  <w:style w:type="character" w:customStyle="1" w:styleId="CommentTextChar">
    <w:name w:val="Comment Text Char"/>
    <w:basedOn w:val="DefaultParagraphFont"/>
    <w:link w:val="CommentText"/>
    <w:uiPriority w:val="99"/>
    <w:rsid w:val="008E4A89"/>
    <w:rPr>
      <w:sz w:val="20"/>
      <w:szCs w:val="20"/>
    </w:rPr>
  </w:style>
  <w:style w:type="paragraph" w:styleId="CommentSubject">
    <w:name w:val="annotation subject"/>
    <w:basedOn w:val="CommentText"/>
    <w:next w:val="CommentText"/>
    <w:link w:val="CommentSubjectChar"/>
    <w:uiPriority w:val="99"/>
    <w:semiHidden/>
    <w:unhideWhenUsed/>
    <w:rsid w:val="008E4A89"/>
    <w:rPr>
      <w:b/>
      <w:bCs/>
    </w:rPr>
  </w:style>
  <w:style w:type="character" w:customStyle="1" w:styleId="CommentSubjectChar">
    <w:name w:val="Comment Subject Char"/>
    <w:basedOn w:val="CommentTextChar"/>
    <w:link w:val="CommentSubject"/>
    <w:uiPriority w:val="99"/>
    <w:semiHidden/>
    <w:rsid w:val="008E4A89"/>
    <w:rPr>
      <w:b/>
      <w:bCs/>
      <w:sz w:val="20"/>
      <w:szCs w:val="20"/>
    </w:rPr>
  </w:style>
  <w:style w:type="character" w:styleId="Mention">
    <w:name w:val="Mention"/>
    <w:basedOn w:val="DefaultParagraphFont"/>
    <w:uiPriority w:val="99"/>
    <w:unhideWhenUsed/>
    <w:rsid w:val="008E4A89"/>
    <w:rPr>
      <w:color w:val="2B579A"/>
      <w:shd w:val="clear" w:color="auto" w:fill="E1DFDD"/>
    </w:rPr>
  </w:style>
  <w:style w:type="paragraph" w:styleId="BalloonText">
    <w:name w:val="Balloon Text"/>
    <w:basedOn w:val="Normal"/>
    <w:link w:val="BalloonTextChar"/>
    <w:uiPriority w:val="99"/>
    <w:semiHidden/>
    <w:unhideWhenUsed/>
    <w:rsid w:val="00800B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0B23"/>
    <w:rPr>
      <w:rFonts w:ascii="Segoe UI" w:hAnsi="Segoe UI" w:cs="Segoe UI"/>
      <w:sz w:val="18"/>
      <w:szCs w:val="18"/>
    </w:rPr>
  </w:style>
  <w:style w:type="character" w:styleId="FollowedHyperlink">
    <w:name w:val="FollowedHyperlink"/>
    <w:basedOn w:val="DefaultParagraphFont"/>
    <w:uiPriority w:val="99"/>
    <w:semiHidden/>
    <w:unhideWhenUsed/>
    <w:rsid w:val="005B48F4"/>
    <w:rPr>
      <w:color w:val="954F72" w:themeColor="followedHyperlink"/>
      <w:u w:val="single"/>
    </w:rPr>
  </w:style>
  <w:style w:type="paragraph" w:styleId="Revision">
    <w:name w:val="Revision"/>
    <w:hidden/>
    <w:uiPriority w:val="99"/>
    <w:semiHidden/>
    <w:rsid w:val="005A69E0"/>
    <w:pPr>
      <w:spacing w:after="0" w:line="240" w:lineRule="auto"/>
    </w:pPr>
  </w:style>
  <w:style w:type="paragraph" w:styleId="NormalWeb">
    <w:name w:val="Normal (Web)"/>
    <w:basedOn w:val="Normal"/>
    <w:uiPriority w:val="99"/>
    <w:semiHidden/>
    <w:unhideWhenUsed/>
    <w:rsid w:val="00BA51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357614"/>
    <w:rPr>
      <w:rFonts w:ascii="Segoe UI" w:hAnsi="Segoe UI" w:cs="Segoe UI" w:hint="default"/>
      <w:sz w:val="18"/>
      <w:szCs w:val="18"/>
    </w:rPr>
  </w:style>
  <w:style w:type="table" w:styleId="PlainTable3">
    <w:name w:val="Plain Table 3"/>
    <w:basedOn w:val="TableNormal"/>
    <w:uiPriority w:val="43"/>
    <w:rsid w:val="00B52B2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52B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52B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7968B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pPr>
      <w:spacing w:after="0" w:line="240" w:lineRule="auto"/>
    </w:pPr>
    <w:tblPr>
      <w:tblStyleRowBandSize w:val="1"/>
      <w:tblStyleColBandSize w:val="1"/>
    </w:tblPr>
    <w:tblStylePr w:type="firstRow">
      <w:rPr>
        <w:b/>
      </w:rPr>
      <w:tblPr/>
      <w:tcPr>
        <w:tcBorders>
          <w:bottom w:val="single" w:sz="12" w:space="0" w:color="F4B083"/>
        </w:tcBorders>
      </w:tcPr>
    </w:tblStylePr>
    <w:tblStylePr w:type="lastRow">
      <w:rPr>
        <w:b/>
      </w:rPr>
      <w:tblPr/>
      <w:tcPr>
        <w:tcBorders>
          <w:top w:val="single" w:sz="4" w:space="0" w:color="F4B083"/>
        </w:tcBorders>
      </w:tcPr>
    </w:tblStylePr>
    <w:tblStylePr w:type="firstCol">
      <w:rPr>
        <w:b/>
      </w:rPr>
    </w:tblStylePr>
    <w:tblStylePr w:type="lastCol">
      <w:rPr>
        <w:b/>
      </w:rPr>
    </w:tblStylePr>
  </w:style>
  <w:style w:type="table" w:styleId="GridTable3-Accent1">
    <w:name w:val="Grid Table 3 Accent 1"/>
    <w:basedOn w:val="TableNormal"/>
    <w:uiPriority w:val="48"/>
    <w:rsid w:val="006D567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normaltextrun">
    <w:name w:val="normaltextrun"/>
    <w:basedOn w:val="DefaultParagraphFont"/>
    <w:rsid w:val="007B1E30"/>
  </w:style>
  <w:style w:type="paragraph" w:customStyle="1" w:styleId="paragraph">
    <w:name w:val="paragraph"/>
    <w:basedOn w:val="Normal"/>
    <w:rsid w:val="009A6EE0"/>
    <w:pPr>
      <w:spacing w:before="100" w:beforeAutospacing="1" w:after="100" w:afterAutospacing="1" w:line="240" w:lineRule="auto"/>
    </w:pPr>
    <w:rPr>
      <w:rFonts w:ascii="Times New Roman" w:eastAsia="Times New Roman" w:hAnsi="Times New Roman" w:cs="Times New Roman"/>
      <w:sz w:val="24"/>
      <w:szCs w:val="24"/>
      <w:lang w:val="en-AU"/>
    </w:rPr>
  </w:style>
  <w:style w:type="character" w:customStyle="1" w:styleId="eop">
    <w:name w:val="eop"/>
    <w:basedOn w:val="DefaultParagraphFont"/>
    <w:rsid w:val="009A6EE0"/>
  </w:style>
  <w:style w:type="paragraph" w:customStyle="1" w:styleId="Pa2">
    <w:name w:val="Pa2"/>
    <w:basedOn w:val="Normal"/>
    <w:next w:val="Normal"/>
    <w:uiPriority w:val="99"/>
    <w:rsid w:val="00C10B51"/>
    <w:pPr>
      <w:autoSpaceDE w:val="0"/>
      <w:autoSpaceDN w:val="0"/>
      <w:adjustRightInd w:val="0"/>
      <w:spacing w:after="0" w:line="181" w:lineRule="atLeast"/>
    </w:pPr>
    <w:rPr>
      <w:rFonts w:ascii="Gibson Light" w:hAnsi="Gibson Light"/>
      <w:sz w:val="24"/>
      <w:szCs w:val="24"/>
    </w:rPr>
  </w:style>
  <w:style w:type="character" w:customStyle="1" w:styleId="A40">
    <w:name w:val="A4"/>
    <w:uiPriority w:val="99"/>
    <w:rsid w:val="00C10B51"/>
    <w:rPr>
      <w:rFonts w:cs="Gibson Light"/>
      <w:color w:val="1F65B1"/>
      <w:sz w:val="18"/>
      <w:szCs w:val="18"/>
      <w:u w:val="single"/>
    </w:rPr>
  </w:style>
  <w:style w:type="table" w:customStyle="1" w:styleId="a9">
    <w:basedOn w:val="TableNormal"/>
    <w:pPr>
      <w:spacing w:after="0" w:line="240" w:lineRule="auto"/>
    </w:pPr>
    <w:tblPr>
      <w:tblStyleRowBandSize w:val="1"/>
      <w:tblStyleColBandSize w:val="1"/>
      <w:tblCellMar>
        <w:left w:w="0" w:type="dxa"/>
        <w:right w:w="0"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0" w:type="dxa"/>
        <w:right w:w="0" w:type="dxa"/>
      </w:tblCellMar>
    </w:tblPr>
  </w:style>
  <w:style w:type="table" w:customStyle="1" w:styleId="af7">
    <w:basedOn w:val="TableNormal"/>
    <w:pPr>
      <w:spacing w:after="0" w:line="240" w:lineRule="auto"/>
    </w:pPr>
    <w:tblPr>
      <w:tblStyleRowBandSize w:val="1"/>
      <w:tblStyleColBandSize w:val="1"/>
      <w:tblCellMar>
        <w:left w:w="0" w:type="dxa"/>
        <w:right w:w="0" w:type="dxa"/>
      </w:tblCellMar>
    </w:tblPr>
  </w:style>
  <w:style w:type="table" w:customStyle="1" w:styleId="af8">
    <w:basedOn w:val="TableNormal"/>
    <w:pPr>
      <w:spacing w:after="0" w:line="240" w:lineRule="auto"/>
    </w:pPr>
    <w:tblPr>
      <w:tblStyleRowBandSize w:val="1"/>
      <w:tblStyleColBandSize w:val="1"/>
      <w:tblCellMar>
        <w:left w:w="0" w:type="dxa"/>
        <w:right w:w="0" w:type="dxa"/>
      </w:tblCellMar>
    </w:tblPr>
  </w:style>
  <w:style w:type="table" w:customStyle="1" w:styleId="af9">
    <w:basedOn w:val="TableNormal"/>
    <w:pPr>
      <w:spacing w:after="0" w:line="240" w:lineRule="auto"/>
    </w:pPr>
    <w:tblPr>
      <w:tblStyleRowBandSize w:val="1"/>
      <w:tblStyleColBandSize w:val="1"/>
      <w:tblCellMar>
        <w:left w:w="0" w:type="dxa"/>
        <w:right w:w="0" w:type="dxa"/>
      </w:tblCellMar>
    </w:tblPr>
  </w:style>
  <w:style w:type="character" w:styleId="Emphasis">
    <w:name w:val="Emphasis"/>
    <w:basedOn w:val="DefaultParagraphFont"/>
    <w:uiPriority w:val="20"/>
    <w:qFormat/>
    <w:rsid w:val="00B223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4946">
      <w:bodyDiv w:val="1"/>
      <w:marLeft w:val="0"/>
      <w:marRight w:val="0"/>
      <w:marTop w:val="0"/>
      <w:marBottom w:val="0"/>
      <w:divBdr>
        <w:top w:val="none" w:sz="0" w:space="0" w:color="auto"/>
        <w:left w:val="none" w:sz="0" w:space="0" w:color="auto"/>
        <w:bottom w:val="none" w:sz="0" w:space="0" w:color="auto"/>
        <w:right w:val="none" w:sz="0" w:space="0" w:color="auto"/>
      </w:divBdr>
    </w:div>
    <w:div w:id="189532219">
      <w:bodyDiv w:val="1"/>
      <w:marLeft w:val="0"/>
      <w:marRight w:val="0"/>
      <w:marTop w:val="0"/>
      <w:marBottom w:val="0"/>
      <w:divBdr>
        <w:top w:val="none" w:sz="0" w:space="0" w:color="auto"/>
        <w:left w:val="none" w:sz="0" w:space="0" w:color="auto"/>
        <w:bottom w:val="none" w:sz="0" w:space="0" w:color="auto"/>
        <w:right w:val="none" w:sz="0" w:space="0" w:color="auto"/>
      </w:divBdr>
    </w:div>
    <w:div w:id="217789965">
      <w:bodyDiv w:val="1"/>
      <w:marLeft w:val="0"/>
      <w:marRight w:val="0"/>
      <w:marTop w:val="0"/>
      <w:marBottom w:val="0"/>
      <w:divBdr>
        <w:top w:val="none" w:sz="0" w:space="0" w:color="auto"/>
        <w:left w:val="none" w:sz="0" w:space="0" w:color="auto"/>
        <w:bottom w:val="none" w:sz="0" w:space="0" w:color="auto"/>
        <w:right w:val="none" w:sz="0" w:space="0" w:color="auto"/>
      </w:divBdr>
    </w:div>
    <w:div w:id="344482659">
      <w:bodyDiv w:val="1"/>
      <w:marLeft w:val="0"/>
      <w:marRight w:val="0"/>
      <w:marTop w:val="0"/>
      <w:marBottom w:val="0"/>
      <w:divBdr>
        <w:top w:val="none" w:sz="0" w:space="0" w:color="auto"/>
        <w:left w:val="none" w:sz="0" w:space="0" w:color="auto"/>
        <w:bottom w:val="none" w:sz="0" w:space="0" w:color="auto"/>
        <w:right w:val="none" w:sz="0" w:space="0" w:color="auto"/>
      </w:divBdr>
    </w:div>
    <w:div w:id="366104327">
      <w:bodyDiv w:val="1"/>
      <w:marLeft w:val="0"/>
      <w:marRight w:val="0"/>
      <w:marTop w:val="0"/>
      <w:marBottom w:val="0"/>
      <w:divBdr>
        <w:top w:val="none" w:sz="0" w:space="0" w:color="auto"/>
        <w:left w:val="none" w:sz="0" w:space="0" w:color="auto"/>
        <w:bottom w:val="none" w:sz="0" w:space="0" w:color="auto"/>
        <w:right w:val="none" w:sz="0" w:space="0" w:color="auto"/>
      </w:divBdr>
    </w:div>
    <w:div w:id="436563761">
      <w:bodyDiv w:val="1"/>
      <w:marLeft w:val="0"/>
      <w:marRight w:val="0"/>
      <w:marTop w:val="0"/>
      <w:marBottom w:val="0"/>
      <w:divBdr>
        <w:top w:val="none" w:sz="0" w:space="0" w:color="auto"/>
        <w:left w:val="none" w:sz="0" w:space="0" w:color="auto"/>
        <w:bottom w:val="none" w:sz="0" w:space="0" w:color="auto"/>
        <w:right w:val="none" w:sz="0" w:space="0" w:color="auto"/>
      </w:divBdr>
    </w:div>
    <w:div w:id="574166231">
      <w:bodyDiv w:val="1"/>
      <w:marLeft w:val="0"/>
      <w:marRight w:val="0"/>
      <w:marTop w:val="0"/>
      <w:marBottom w:val="0"/>
      <w:divBdr>
        <w:top w:val="none" w:sz="0" w:space="0" w:color="auto"/>
        <w:left w:val="none" w:sz="0" w:space="0" w:color="auto"/>
        <w:bottom w:val="none" w:sz="0" w:space="0" w:color="auto"/>
        <w:right w:val="none" w:sz="0" w:space="0" w:color="auto"/>
      </w:divBdr>
    </w:div>
    <w:div w:id="658921637">
      <w:bodyDiv w:val="1"/>
      <w:marLeft w:val="0"/>
      <w:marRight w:val="0"/>
      <w:marTop w:val="0"/>
      <w:marBottom w:val="0"/>
      <w:divBdr>
        <w:top w:val="none" w:sz="0" w:space="0" w:color="auto"/>
        <w:left w:val="none" w:sz="0" w:space="0" w:color="auto"/>
        <w:bottom w:val="none" w:sz="0" w:space="0" w:color="auto"/>
        <w:right w:val="none" w:sz="0" w:space="0" w:color="auto"/>
      </w:divBdr>
    </w:div>
    <w:div w:id="684984583">
      <w:bodyDiv w:val="1"/>
      <w:marLeft w:val="0"/>
      <w:marRight w:val="0"/>
      <w:marTop w:val="0"/>
      <w:marBottom w:val="0"/>
      <w:divBdr>
        <w:top w:val="none" w:sz="0" w:space="0" w:color="auto"/>
        <w:left w:val="none" w:sz="0" w:space="0" w:color="auto"/>
        <w:bottom w:val="none" w:sz="0" w:space="0" w:color="auto"/>
        <w:right w:val="none" w:sz="0" w:space="0" w:color="auto"/>
      </w:divBdr>
    </w:div>
    <w:div w:id="764769665">
      <w:bodyDiv w:val="1"/>
      <w:marLeft w:val="0"/>
      <w:marRight w:val="0"/>
      <w:marTop w:val="0"/>
      <w:marBottom w:val="0"/>
      <w:divBdr>
        <w:top w:val="none" w:sz="0" w:space="0" w:color="auto"/>
        <w:left w:val="none" w:sz="0" w:space="0" w:color="auto"/>
        <w:bottom w:val="none" w:sz="0" w:space="0" w:color="auto"/>
        <w:right w:val="none" w:sz="0" w:space="0" w:color="auto"/>
      </w:divBdr>
    </w:div>
    <w:div w:id="890505981">
      <w:bodyDiv w:val="1"/>
      <w:marLeft w:val="0"/>
      <w:marRight w:val="0"/>
      <w:marTop w:val="0"/>
      <w:marBottom w:val="0"/>
      <w:divBdr>
        <w:top w:val="none" w:sz="0" w:space="0" w:color="auto"/>
        <w:left w:val="none" w:sz="0" w:space="0" w:color="auto"/>
        <w:bottom w:val="none" w:sz="0" w:space="0" w:color="auto"/>
        <w:right w:val="none" w:sz="0" w:space="0" w:color="auto"/>
      </w:divBdr>
    </w:div>
    <w:div w:id="930742504">
      <w:bodyDiv w:val="1"/>
      <w:marLeft w:val="0"/>
      <w:marRight w:val="0"/>
      <w:marTop w:val="0"/>
      <w:marBottom w:val="0"/>
      <w:divBdr>
        <w:top w:val="none" w:sz="0" w:space="0" w:color="auto"/>
        <w:left w:val="none" w:sz="0" w:space="0" w:color="auto"/>
        <w:bottom w:val="none" w:sz="0" w:space="0" w:color="auto"/>
        <w:right w:val="none" w:sz="0" w:space="0" w:color="auto"/>
      </w:divBdr>
    </w:div>
    <w:div w:id="957486628">
      <w:bodyDiv w:val="1"/>
      <w:marLeft w:val="0"/>
      <w:marRight w:val="0"/>
      <w:marTop w:val="0"/>
      <w:marBottom w:val="0"/>
      <w:divBdr>
        <w:top w:val="none" w:sz="0" w:space="0" w:color="auto"/>
        <w:left w:val="none" w:sz="0" w:space="0" w:color="auto"/>
        <w:bottom w:val="none" w:sz="0" w:space="0" w:color="auto"/>
        <w:right w:val="none" w:sz="0" w:space="0" w:color="auto"/>
      </w:divBdr>
    </w:div>
    <w:div w:id="1054350162">
      <w:bodyDiv w:val="1"/>
      <w:marLeft w:val="0"/>
      <w:marRight w:val="0"/>
      <w:marTop w:val="0"/>
      <w:marBottom w:val="0"/>
      <w:divBdr>
        <w:top w:val="none" w:sz="0" w:space="0" w:color="auto"/>
        <w:left w:val="none" w:sz="0" w:space="0" w:color="auto"/>
        <w:bottom w:val="none" w:sz="0" w:space="0" w:color="auto"/>
        <w:right w:val="none" w:sz="0" w:space="0" w:color="auto"/>
      </w:divBdr>
    </w:div>
    <w:div w:id="1071927337">
      <w:bodyDiv w:val="1"/>
      <w:marLeft w:val="0"/>
      <w:marRight w:val="0"/>
      <w:marTop w:val="0"/>
      <w:marBottom w:val="0"/>
      <w:divBdr>
        <w:top w:val="none" w:sz="0" w:space="0" w:color="auto"/>
        <w:left w:val="none" w:sz="0" w:space="0" w:color="auto"/>
        <w:bottom w:val="none" w:sz="0" w:space="0" w:color="auto"/>
        <w:right w:val="none" w:sz="0" w:space="0" w:color="auto"/>
      </w:divBdr>
    </w:div>
    <w:div w:id="1104350415">
      <w:bodyDiv w:val="1"/>
      <w:marLeft w:val="0"/>
      <w:marRight w:val="0"/>
      <w:marTop w:val="0"/>
      <w:marBottom w:val="0"/>
      <w:divBdr>
        <w:top w:val="none" w:sz="0" w:space="0" w:color="auto"/>
        <w:left w:val="none" w:sz="0" w:space="0" w:color="auto"/>
        <w:bottom w:val="none" w:sz="0" w:space="0" w:color="auto"/>
        <w:right w:val="none" w:sz="0" w:space="0" w:color="auto"/>
      </w:divBdr>
    </w:div>
    <w:div w:id="1122646604">
      <w:bodyDiv w:val="1"/>
      <w:marLeft w:val="0"/>
      <w:marRight w:val="0"/>
      <w:marTop w:val="0"/>
      <w:marBottom w:val="0"/>
      <w:divBdr>
        <w:top w:val="none" w:sz="0" w:space="0" w:color="auto"/>
        <w:left w:val="none" w:sz="0" w:space="0" w:color="auto"/>
        <w:bottom w:val="none" w:sz="0" w:space="0" w:color="auto"/>
        <w:right w:val="none" w:sz="0" w:space="0" w:color="auto"/>
      </w:divBdr>
    </w:div>
    <w:div w:id="1141848512">
      <w:bodyDiv w:val="1"/>
      <w:marLeft w:val="0"/>
      <w:marRight w:val="0"/>
      <w:marTop w:val="0"/>
      <w:marBottom w:val="0"/>
      <w:divBdr>
        <w:top w:val="none" w:sz="0" w:space="0" w:color="auto"/>
        <w:left w:val="none" w:sz="0" w:space="0" w:color="auto"/>
        <w:bottom w:val="none" w:sz="0" w:space="0" w:color="auto"/>
        <w:right w:val="none" w:sz="0" w:space="0" w:color="auto"/>
      </w:divBdr>
    </w:div>
    <w:div w:id="1231506309">
      <w:bodyDiv w:val="1"/>
      <w:marLeft w:val="0"/>
      <w:marRight w:val="0"/>
      <w:marTop w:val="0"/>
      <w:marBottom w:val="0"/>
      <w:divBdr>
        <w:top w:val="none" w:sz="0" w:space="0" w:color="auto"/>
        <w:left w:val="none" w:sz="0" w:space="0" w:color="auto"/>
        <w:bottom w:val="none" w:sz="0" w:space="0" w:color="auto"/>
        <w:right w:val="none" w:sz="0" w:space="0" w:color="auto"/>
      </w:divBdr>
    </w:div>
    <w:div w:id="1236167719">
      <w:bodyDiv w:val="1"/>
      <w:marLeft w:val="0"/>
      <w:marRight w:val="0"/>
      <w:marTop w:val="0"/>
      <w:marBottom w:val="0"/>
      <w:divBdr>
        <w:top w:val="none" w:sz="0" w:space="0" w:color="auto"/>
        <w:left w:val="none" w:sz="0" w:space="0" w:color="auto"/>
        <w:bottom w:val="none" w:sz="0" w:space="0" w:color="auto"/>
        <w:right w:val="none" w:sz="0" w:space="0" w:color="auto"/>
      </w:divBdr>
    </w:div>
    <w:div w:id="1356007343">
      <w:bodyDiv w:val="1"/>
      <w:marLeft w:val="0"/>
      <w:marRight w:val="0"/>
      <w:marTop w:val="0"/>
      <w:marBottom w:val="0"/>
      <w:divBdr>
        <w:top w:val="none" w:sz="0" w:space="0" w:color="auto"/>
        <w:left w:val="none" w:sz="0" w:space="0" w:color="auto"/>
        <w:bottom w:val="none" w:sz="0" w:space="0" w:color="auto"/>
        <w:right w:val="none" w:sz="0" w:space="0" w:color="auto"/>
      </w:divBdr>
    </w:div>
    <w:div w:id="1368676884">
      <w:bodyDiv w:val="1"/>
      <w:marLeft w:val="0"/>
      <w:marRight w:val="0"/>
      <w:marTop w:val="0"/>
      <w:marBottom w:val="0"/>
      <w:divBdr>
        <w:top w:val="none" w:sz="0" w:space="0" w:color="auto"/>
        <w:left w:val="none" w:sz="0" w:space="0" w:color="auto"/>
        <w:bottom w:val="none" w:sz="0" w:space="0" w:color="auto"/>
        <w:right w:val="none" w:sz="0" w:space="0" w:color="auto"/>
      </w:divBdr>
    </w:div>
    <w:div w:id="1422334029">
      <w:bodyDiv w:val="1"/>
      <w:marLeft w:val="0"/>
      <w:marRight w:val="0"/>
      <w:marTop w:val="0"/>
      <w:marBottom w:val="0"/>
      <w:divBdr>
        <w:top w:val="none" w:sz="0" w:space="0" w:color="auto"/>
        <w:left w:val="none" w:sz="0" w:space="0" w:color="auto"/>
        <w:bottom w:val="none" w:sz="0" w:space="0" w:color="auto"/>
        <w:right w:val="none" w:sz="0" w:space="0" w:color="auto"/>
      </w:divBdr>
    </w:div>
    <w:div w:id="1423453158">
      <w:bodyDiv w:val="1"/>
      <w:marLeft w:val="0"/>
      <w:marRight w:val="0"/>
      <w:marTop w:val="0"/>
      <w:marBottom w:val="0"/>
      <w:divBdr>
        <w:top w:val="none" w:sz="0" w:space="0" w:color="auto"/>
        <w:left w:val="none" w:sz="0" w:space="0" w:color="auto"/>
        <w:bottom w:val="none" w:sz="0" w:space="0" w:color="auto"/>
        <w:right w:val="none" w:sz="0" w:space="0" w:color="auto"/>
      </w:divBdr>
    </w:div>
    <w:div w:id="1447584118">
      <w:bodyDiv w:val="1"/>
      <w:marLeft w:val="0"/>
      <w:marRight w:val="0"/>
      <w:marTop w:val="0"/>
      <w:marBottom w:val="0"/>
      <w:divBdr>
        <w:top w:val="none" w:sz="0" w:space="0" w:color="auto"/>
        <w:left w:val="none" w:sz="0" w:space="0" w:color="auto"/>
        <w:bottom w:val="none" w:sz="0" w:space="0" w:color="auto"/>
        <w:right w:val="none" w:sz="0" w:space="0" w:color="auto"/>
      </w:divBdr>
    </w:div>
    <w:div w:id="1503087151">
      <w:bodyDiv w:val="1"/>
      <w:marLeft w:val="0"/>
      <w:marRight w:val="0"/>
      <w:marTop w:val="0"/>
      <w:marBottom w:val="0"/>
      <w:divBdr>
        <w:top w:val="none" w:sz="0" w:space="0" w:color="auto"/>
        <w:left w:val="none" w:sz="0" w:space="0" w:color="auto"/>
        <w:bottom w:val="none" w:sz="0" w:space="0" w:color="auto"/>
        <w:right w:val="none" w:sz="0" w:space="0" w:color="auto"/>
      </w:divBdr>
    </w:div>
    <w:div w:id="1567643902">
      <w:bodyDiv w:val="1"/>
      <w:marLeft w:val="0"/>
      <w:marRight w:val="0"/>
      <w:marTop w:val="0"/>
      <w:marBottom w:val="0"/>
      <w:divBdr>
        <w:top w:val="none" w:sz="0" w:space="0" w:color="auto"/>
        <w:left w:val="none" w:sz="0" w:space="0" w:color="auto"/>
        <w:bottom w:val="none" w:sz="0" w:space="0" w:color="auto"/>
        <w:right w:val="none" w:sz="0" w:space="0" w:color="auto"/>
      </w:divBdr>
    </w:div>
    <w:div w:id="1629357605">
      <w:bodyDiv w:val="1"/>
      <w:marLeft w:val="0"/>
      <w:marRight w:val="0"/>
      <w:marTop w:val="0"/>
      <w:marBottom w:val="0"/>
      <w:divBdr>
        <w:top w:val="none" w:sz="0" w:space="0" w:color="auto"/>
        <w:left w:val="none" w:sz="0" w:space="0" w:color="auto"/>
        <w:bottom w:val="none" w:sz="0" w:space="0" w:color="auto"/>
        <w:right w:val="none" w:sz="0" w:space="0" w:color="auto"/>
      </w:divBdr>
    </w:div>
    <w:div w:id="1687440043">
      <w:bodyDiv w:val="1"/>
      <w:marLeft w:val="0"/>
      <w:marRight w:val="0"/>
      <w:marTop w:val="0"/>
      <w:marBottom w:val="0"/>
      <w:divBdr>
        <w:top w:val="none" w:sz="0" w:space="0" w:color="auto"/>
        <w:left w:val="none" w:sz="0" w:space="0" w:color="auto"/>
        <w:bottom w:val="none" w:sz="0" w:space="0" w:color="auto"/>
        <w:right w:val="none" w:sz="0" w:space="0" w:color="auto"/>
      </w:divBdr>
    </w:div>
    <w:div w:id="1744989427">
      <w:bodyDiv w:val="1"/>
      <w:marLeft w:val="0"/>
      <w:marRight w:val="0"/>
      <w:marTop w:val="0"/>
      <w:marBottom w:val="0"/>
      <w:divBdr>
        <w:top w:val="none" w:sz="0" w:space="0" w:color="auto"/>
        <w:left w:val="none" w:sz="0" w:space="0" w:color="auto"/>
        <w:bottom w:val="none" w:sz="0" w:space="0" w:color="auto"/>
        <w:right w:val="none" w:sz="0" w:space="0" w:color="auto"/>
      </w:divBdr>
    </w:div>
    <w:div w:id="1794131598">
      <w:bodyDiv w:val="1"/>
      <w:marLeft w:val="0"/>
      <w:marRight w:val="0"/>
      <w:marTop w:val="0"/>
      <w:marBottom w:val="0"/>
      <w:divBdr>
        <w:top w:val="none" w:sz="0" w:space="0" w:color="auto"/>
        <w:left w:val="none" w:sz="0" w:space="0" w:color="auto"/>
        <w:bottom w:val="none" w:sz="0" w:space="0" w:color="auto"/>
        <w:right w:val="none" w:sz="0" w:space="0" w:color="auto"/>
      </w:divBdr>
    </w:div>
    <w:div w:id="1895505490">
      <w:bodyDiv w:val="1"/>
      <w:marLeft w:val="0"/>
      <w:marRight w:val="0"/>
      <w:marTop w:val="0"/>
      <w:marBottom w:val="0"/>
      <w:divBdr>
        <w:top w:val="none" w:sz="0" w:space="0" w:color="auto"/>
        <w:left w:val="none" w:sz="0" w:space="0" w:color="auto"/>
        <w:bottom w:val="none" w:sz="0" w:space="0" w:color="auto"/>
        <w:right w:val="none" w:sz="0" w:space="0" w:color="auto"/>
      </w:divBdr>
    </w:div>
    <w:div w:id="1931307000">
      <w:bodyDiv w:val="1"/>
      <w:marLeft w:val="0"/>
      <w:marRight w:val="0"/>
      <w:marTop w:val="0"/>
      <w:marBottom w:val="0"/>
      <w:divBdr>
        <w:top w:val="none" w:sz="0" w:space="0" w:color="auto"/>
        <w:left w:val="none" w:sz="0" w:space="0" w:color="auto"/>
        <w:bottom w:val="none" w:sz="0" w:space="0" w:color="auto"/>
        <w:right w:val="none" w:sz="0" w:space="0" w:color="auto"/>
      </w:divBdr>
    </w:div>
    <w:div w:id="1937322274">
      <w:bodyDiv w:val="1"/>
      <w:marLeft w:val="0"/>
      <w:marRight w:val="0"/>
      <w:marTop w:val="0"/>
      <w:marBottom w:val="0"/>
      <w:divBdr>
        <w:top w:val="none" w:sz="0" w:space="0" w:color="auto"/>
        <w:left w:val="none" w:sz="0" w:space="0" w:color="auto"/>
        <w:bottom w:val="none" w:sz="0" w:space="0" w:color="auto"/>
        <w:right w:val="none" w:sz="0" w:space="0" w:color="auto"/>
      </w:divBdr>
    </w:div>
    <w:div w:id="2032560325">
      <w:bodyDiv w:val="1"/>
      <w:marLeft w:val="0"/>
      <w:marRight w:val="0"/>
      <w:marTop w:val="0"/>
      <w:marBottom w:val="0"/>
      <w:divBdr>
        <w:top w:val="none" w:sz="0" w:space="0" w:color="auto"/>
        <w:left w:val="none" w:sz="0" w:space="0" w:color="auto"/>
        <w:bottom w:val="none" w:sz="0" w:space="0" w:color="auto"/>
        <w:right w:val="none" w:sz="0" w:space="0" w:color="auto"/>
      </w:divBdr>
    </w:div>
    <w:div w:id="20443593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microsoft.com/office/2016/09/relationships/commentsIds" Target="commentsIds.xml"/><Relationship Id="rId42" Type="http://schemas.openxmlformats.org/officeDocument/2006/relationships/hyperlink" Target="https://hdl.handle.net/10568/138539" TargetMode="External"/><Relationship Id="rId47" Type="http://schemas.openxmlformats.org/officeDocument/2006/relationships/hyperlink" Target="https://encontrar.info" TargetMode="External"/><Relationship Id="rId63" Type="http://schemas.openxmlformats.org/officeDocument/2006/relationships/hyperlink" Target="https://cgiar.sharepoint.com/:i:/r/sites/InitiativeDesignTeams/Shared%20Documents/Type%201%20Reports_2024/INIT12_Nature-Positive%20Solutions/CO7_CIRCULAR-ECONOMY.jpg?csf=1&amp;web=1&amp;e=Z35Jre" TargetMode="External"/><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www.oecd.org/dac/environment-development/Revised%20climate%20marker%20handbook_FINAL.pdf" TargetMode="External"/><Relationship Id="rId29" Type="http://schemas.openxmlformats.org/officeDocument/2006/relationships/image" Target="media/image5.png"/><Relationship Id="rId11" Type="http://schemas.openxmlformats.org/officeDocument/2006/relationships/hyperlink" Target="https://cgiar.sharepoint.com/:f:/r/sites/InitiativeDesignTeams/Shared%20Documents/Type%201%20Reports_2024?csf=1&amp;web=1&amp;e=pPWY3w" TargetMode="External"/><Relationship Id="rId24" Type="http://schemas.openxmlformats.org/officeDocument/2006/relationships/hyperlink" Target="https://cgiar.sharepoint.com/:i:/r/sites/InitiativeDesignTeams/Shared%20Documents/Type%201%20Reports_2024/INIT12_Nature-Positive%20Solutions/For%20WP1_option2-.jpg?csf=1&amp;web=1&amp;e=pQH0fE" TargetMode="External"/><Relationship Id="rId32" Type="http://schemas.openxmlformats.org/officeDocument/2006/relationships/hyperlink" Target="https://hdl.handle.net/10568/163385" TargetMode="External"/><Relationship Id="rId37" Type="http://schemas.openxmlformats.org/officeDocument/2006/relationships/hyperlink" Target="https://hdl.handle.net/10568/152074" TargetMode="External"/><Relationship Id="rId40" Type="http://schemas.openxmlformats.org/officeDocument/2006/relationships/hyperlink" Target="https://www.cgiar.org/news-events/news/cgiar-initiative-nature-unites-circular-economy-entrepreneurs-in-colombia/" TargetMode="External"/><Relationship Id="rId45" Type="http://schemas.openxmlformats.org/officeDocument/2006/relationships/hyperlink" Target="https://wikipapa.org" TargetMode="External"/><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hyperlink" Target="mailto:S.Mattson@cgiar.org" TargetMode="External"/><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17.png"/><Relationship Id="rId19" Type="http://schemas.openxmlformats.org/officeDocument/2006/relationships/comments" Target="comments.xml"/><Relationship Id="rId14" Type="http://schemas.openxmlformats.org/officeDocument/2006/relationships/hyperlink" Target="mailto:s.Gebrezgabher@cgiar.org" TargetMode="External"/><Relationship Id="rId22" Type="http://schemas.microsoft.com/office/2018/08/relationships/commentsExtensible" Target="commentsExtensible.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myfarmtrees.org/" TargetMode="External"/><Relationship Id="rId43" Type="http://schemas.openxmlformats.org/officeDocument/2006/relationships/hyperlink" Target="https://www.cgiar.org/news-events/news/571768-autosave-v1/" TargetMode="External"/><Relationship Id="rId48" Type="http://schemas.openxmlformats.org/officeDocument/2006/relationships/hyperlink" Target="https://varscout.org" TargetMode="External"/><Relationship Id="rId56" Type="http://schemas.openxmlformats.org/officeDocument/2006/relationships/image" Target="media/image13.png"/><Relationship Id="rId64" Type="http://schemas.openxmlformats.org/officeDocument/2006/relationships/hyperlink" Target="https://hdl.handle.net/10568/144219"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8.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s://cgiar.sharepoint.com/:i:/r/sites/InitiativeDesignTeams/Shared%20Documents/Type%201%20Reports_2024/INIT12_Nature-Positive%20Solutions/NPS_K17-NPS.jpg?csf=1&amp;web=1&amp;e=zKACXE" TargetMode="External"/><Relationship Id="rId17" Type="http://schemas.openxmlformats.org/officeDocument/2006/relationships/hyperlink" Target="https://www.oecd.org/dac/gender-development/thedacgenderequalitypolicymarker.htm" TargetMode="External"/><Relationship Id="rId25" Type="http://schemas.openxmlformats.org/officeDocument/2006/relationships/image" Target="media/image1.png"/><Relationship Id="rId33" Type="http://schemas.openxmlformats.org/officeDocument/2006/relationships/hyperlink" Target="https://www.cgiar.org/news-events/news/building-nature-positive-seed-systems-for-community-seed-banks-in-kenya-and-india" TargetMode="External"/><Relationship Id="rId38" Type="http://schemas.openxmlformats.org/officeDocument/2006/relationships/hyperlink" Target="https://www.cgiar.org/news-events/news/nature-launches-circular-bioeconomy-hub-in-india-to-inspire-innovate-and-integrate-nature-positive-businesses/" TargetMode="External"/><Relationship Id="rId46" Type="http://schemas.openxmlformats.org/officeDocument/2006/relationships/hyperlink" Target="https://rikiyu.org" TargetMode="External"/><Relationship Id="rId59" Type="http://schemas.openxmlformats.org/officeDocument/2006/relationships/image" Target="media/image16.png"/><Relationship Id="rId67" Type="http://schemas.openxmlformats.org/officeDocument/2006/relationships/header" Target="header1.xml"/><Relationship Id="rId20" Type="http://schemas.microsoft.com/office/2011/relationships/commentsExtended" Target="commentsExtended.xml"/><Relationship Id="rId41" Type="http://schemas.openxmlformats.org/officeDocument/2006/relationships/hyperlink" Target="https://agritechchallenge.org/projects/circulareconomy-4colombia" TargetMode="External"/><Relationship Id="rId54" Type="http://schemas.openxmlformats.org/officeDocument/2006/relationships/image" Target="media/image11.png"/><Relationship Id="rId62" Type="http://schemas.openxmlformats.org/officeDocument/2006/relationships/image" Target="media/image18.png"/><Relationship Id="rId70" Type="http://schemas.openxmlformats.org/officeDocument/2006/relationships/footer" Target="footer2.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cgiar.org/initiative/12-nature-positive-solutions-enhancing-productivity-and-resilience-safeguarding-the-environment-and-promoting-inclusive-community-growth/" TargetMode="External"/><Relationship Id="rId23" Type="http://schemas.openxmlformats.org/officeDocument/2006/relationships/hyperlink" Target="https://cgiar.sharepoint.com/:i:/r/sites/InitiativeDesignTeams/Shared%20Documents/Type%201%20Reports_2024/INIT12_Nature-Positive%20Solutions/For%20WP4%20report%20cover_cropped-1.jpg?csf=1&amp;web=1&amp;e=UlmWYc" TargetMode="External"/><Relationship Id="rId28" Type="http://schemas.openxmlformats.org/officeDocument/2006/relationships/image" Target="media/image4.png"/><Relationship Id="rId36" Type="http://schemas.openxmlformats.org/officeDocument/2006/relationships/hyperlink" Target="https://www.cgiar.org/research/publication/agritech4kenya-innovation-challenge-2024-bootcamp-highlight" TargetMode="External"/><Relationship Id="rId49" Type="http://schemas.openxmlformats.org/officeDocument/2006/relationships/hyperlink" Target="https://www.diversityforrestoration.org/" TargetMode="External"/><Relationship Id="rId57" Type="http://schemas.openxmlformats.org/officeDocument/2006/relationships/image" Target="media/image14.png"/><Relationship Id="rId10" Type="http://schemas.openxmlformats.org/officeDocument/2006/relationships/endnotes" Target="endnotes.xml"/><Relationship Id="rId31" Type="http://schemas.openxmlformats.org/officeDocument/2006/relationships/hyperlink" Target="https://www.undp.org/vietnam/press-releases/joint-initiative-upgrade-agricultural-circular-businesses-viet-nam" TargetMode="External"/><Relationship Id="rId44" Type="http://schemas.openxmlformats.org/officeDocument/2006/relationships/hyperlink" Target="https://hdl.handle.net/10568/152237" TargetMode="External"/><Relationship Id="rId52" Type="http://schemas.openxmlformats.org/officeDocument/2006/relationships/image" Target="media/image9.png"/><Relationship Id="rId60" Type="http://schemas.openxmlformats.org/officeDocument/2006/relationships/hyperlink" Target="https://cgiar.sharepoint.com/:i:/r/sites/InitiativeDesignTeams/Shared%20Documents/Type%201%20Reports_2024/INIT12_Nature-Positive%20Solutions/Jai%20Rana%20at%20Agoro%20community%20seedbank.jpeg?csf=1&amp;web=1&amp;e=9UgUr1" TargetMode="External"/><Relationship Id="rId65" Type="http://schemas.openxmlformats.org/officeDocument/2006/relationships/hyperlink" Target="mailto:S.Gebrezgabher@cgiar.org"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c.fadda@cgiar.org" TargetMode="External"/><Relationship Id="rId18" Type="http://schemas.openxmlformats.org/officeDocument/2006/relationships/hyperlink" Target="https://www.cgiar.org/how-we-work/governance/system-council/initial-set-of-submissions-for-the-cgiar-2022-2024-investment-prospectus/" TargetMode="External"/><Relationship Id="rId39" Type="http://schemas.openxmlformats.org/officeDocument/2006/relationships/hyperlink" Target="https://hdl.handle.net/10568/138719" TargetMode="External"/><Relationship Id="rId34" Type="http://schemas.openxmlformats.org/officeDocument/2006/relationships/hyperlink" Target="https://alliancebioversityciat.org/stories/tree-tech-growing-more-resilient-future" TargetMode="External"/><Relationship Id="rId50" Type="http://schemas.openxmlformats.org/officeDocument/2006/relationships/image" Target="media/image7.png"/><Relationship Id="rId55" Type="http://schemas.openxmlformats.org/officeDocument/2006/relationships/image" Target="media/image12.png"/><Relationship Id="rId76" Type="http://schemas.microsoft.com/office/2019/05/relationships/documenttasks" Target="documenttasks/documenttasks1.xml"/><Relationship Id="rId7" Type="http://schemas.openxmlformats.org/officeDocument/2006/relationships/settings" Target="settings.xml"/><Relationship Id="rId71"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ocumenttasks/documenttasks1.xml><?xml version="1.0" encoding="utf-8"?>
<t:Tasks xmlns:t="http://schemas.microsoft.com/office/tasks/2019/documenttasks" xmlns:oel="http://schemas.microsoft.com/office/2019/extlst">
  <t:Task id="{9FE6596B-F7D5-4D0E-B197-4E2D96228BB3}">
    <t:Anchor>
      <t:Comment id="1025578344"/>
    </t:Anchor>
    <t:History>
      <t:Event id="{16F6CF24-508A-4ED2-9ED4-289B0EB45BFA}" time="2025-03-11T11:16:06.114Z">
        <t:Attribution userId="S::i.cortesini@cgiar.org::dd16ba8c-9850-4556-a7ca-e90a914bfd72" userProvider="AD" userName="Cortesini, Ivana (Alliance Bioversity-CIAT)"/>
        <t:Anchor>
          <t:Comment id="1025578344"/>
        </t:Anchor>
        <t:Create/>
      </t:Event>
      <t:Event id="{709D0F78-4D15-495B-9E39-97F4DBFBA0BA}" time="2025-03-11T11:16:06.114Z">
        <t:Attribution userId="S::i.cortesini@cgiar.org::dd16ba8c-9850-4556-a7ca-e90a914bfd72" userProvider="AD" userName="Cortesini, Ivana (Alliance Bioversity-CIAT)"/>
        <t:Anchor>
          <t:Comment id="1025578344"/>
        </t:Anchor>
        <t:Assign userId="S::S.Mattson@cgiar.org::706f8437-80c6-4896-943a-f66d7fd5ad56" userProvider="AD" userName="Mattson, Sean (Alliance Bioversity-CIAT)"/>
      </t:Event>
      <t:Event id="{7F94816F-BA9D-4708-8137-441201E3B836}" time="2025-03-11T11:16:06.114Z">
        <t:Attribution userId="S::i.cortesini@cgiar.org::dd16ba8c-9850-4556-a7ca-e90a914bfd72" userProvider="AD" userName="Cortesini, Ivana (Alliance Bioversity-CIAT)"/>
        <t:Anchor>
          <t:Comment id="1025578344"/>
        </t:Anchor>
        <t:SetTitle title="@Mattson, Sean (Alliance Bioversity-CIAT) and @Fadda, Carlo (Alliance Bioversity-CIAT) please draft this section"/>
      </t:Event>
      <t:Event id="{8F06AE6C-33B7-4F9A-B3BB-112E8779CCE7}" time="2025-03-28T10:02:54.055Z">
        <t:Attribution userId="S::i.cortesini@cgiar.org::dd16ba8c-9850-4556-a7ca-e90a914bfd72" userProvider="AD" userName="Cortesini, Ivana (Alliance Bioversity-CIAT)"/>
        <t:Progress percentComplete="100"/>
      </t:Event>
    </t:History>
  </t:Task>
  <t:Task id="{D5AC0359-001A-4FD9-A0C7-49BD9A295D36}">
    <t:Anchor>
      <t:Comment id="1415843442"/>
    </t:Anchor>
    <t:History>
      <t:Event id="{32169605-37DF-4DAB-BAEE-D682E136B2BF}" time="2025-03-28T09:41:42.151Z">
        <t:Attribution userId="S::i.cortesini@cgiar.org::dd16ba8c-9850-4556-a7ca-e90a914bfd72" userProvider="AD" userName="Cortesini, Ivana (Alliance Bioversity-CIAT)"/>
        <t:Anchor>
          <t:Comment id="1920608024"/>
        </t:Anchor>
        <t:Create/>
      </t:Event>
      <t:Event id="{FAB8B3DC-9B6C-47EA-9A82-5E7A47177903}" time="2025-03-28T09:41:42.151Z">
        <t:Attribution userId="S::i.cortesini@cgiar.org::dd16ba8c-9850-4556-a7ca-e90a914bfd72" userProvider="AD" userName="Cortesini, Ivana (Alliance Bioversity-CIAT)"/>
        <t:Anchor>
          <t:Comment id="1920608024"/>
        </t:Anchor>
        <t:Assign userId="S::C.Fadda@cgiar.org::7ff2cdd1-5d56-451d-ad91-857f6a61c4ef" userProvider="AD" userName="Fadda, Carlo (Alliance Bioversity-CIAT)"/>
      </t:Event>
      <t:Event id="{1C89F675-ADBE-403E-ABEA-D1FD54373849}" time="2025-03-28T09:41:42.151Z">
        <t:Attribution userId="S::i.cortesini@cgiar.org::dd16ba8c-9850-4556-a7ca-e90a914bfd72" userProvider="AD" userName="Cortesini, Ivana (Alliance Bioversity-CIAT)"/>
        <t:Anchor>
          <t:Comment id="1920608024"/>
        </t:Anchor>
        <t:SetTitle title="@Fadda, Carlo (Alliance Bioversity-CIAT) does it look OK now? "/>
      </t:Event>
      <t:Event id="{CF3D54E3-6C12-4DAC-B778-4571CC6A77FE}" time="2025-03-28T11:21:11.437Z">
        <t:Attribution userId="S::i.cortesini@cgiar.org::dd16ba8c-9850-4556-a7ca-e90a914bfd72" userProvider="AD" userName="Cortesini, Ivana (Alliance Bioversity-CIAT)"/>
        <t:Progress percentComplete="100"/>
      </t:Event>
    </t:History>
  </t:Task>
  <t:Task id="{22CFB7F2-6874-4A42-9963-8F32FC314B46}">
    <t:Anchor>
      <t:Comment id="48623074"/>
    </t:Anchor>
    <t:History>
      <t:Event id="{28216397-C1E2-437E-B931-46C49E97253F}" time="2025-03-28T10:01:11.493Z">
        <t:Attribution userId="S::i.cortesini@cgiar.org::dd16ba8c-9850-4556-a7ca-e90a914bfd72" userProvider="AD" userName="Cortesini, Ivana (Alliance Bioversity-CIAT)"/>
        <t:Anchor>
          <t:Comment id="48623074"/>
        </t:Anchor>
        <t:Create/>
      </t:Event>
      <t:Event id="{CC543F38-2873-4415-BB0C-8175238A9CAB}" time="2025-03-28T10:01:11.493Z">
        <t:Attribution userId="S::i.cortesini@cgiar.org::dd16ba8c-9850-4556-a7ca-e90a914bfd72" userProvider="AD" userName="Cortesini, Ivana (Alliance Bioversity-CIAT)"/>
        <t:Anchor>
          <t:Comment id="48623074"/>
        </t:Anchor>
        <t:Assign userId="S::S.Mattson@cgiar.org::706f8437-80c6-4896-943a-f66d7fd5ad56" userProvider="AD" userName="Mattson, Sean (Alliance Bioversity-CIAT)"/>
      </t:Event>
      <t:Event id="{B3D1A5A7-0421-4BA1-9E58-90FE3BBCA508}" time="2025-03-28T10:01:11.493Z">
        <t:Attribution userId="S::i.cortesini@cgiar.org::dd16ba8c-9850-4556-a7ca-e90a914bfd72" userProvider="AD" userName="Cortesini, Ivana (Alliance Bioversity-CIAT)"/>
        <t:Anchor>
          <t:Comment id="48623074"/>
        </t:Anchor>
        <t:SetTitle title="@Mattson, Sean (Alliance Bioversity-CIAT) Please indicate photo and caption to go here"/>
      </t:Event>
    </t:History>
  </t:Task>
  <t:Task id="{8B978A10-EA4C-4274-A738-6696DC6F8AAD}">
    <t:Anchor>
      <t:Comment id="1456701678"/>
    </t:Anchor>
    <t:History>
      <t:Event id="{D7E06D3B-84BC-4AB9-A15A-1ADFABFBB0B2}" time="2025-03-27T10:51:58.619Z">
        <t:Attribution userId="S::i.cortesini@cgiar.org::dd16ba8c-9850-4556-a7ca-e90a914bfd72" userProvider="AD" userName="Cortesini, Ivana (Alliance Bioversity-CIAT)"/>
        <t:Anchor>
          <t:Comment id="984886646"/>
        </t:Anchor>
        <t:Create/>
      </t:Event>
      <t:Event id="{62D60EDC-8277-4F8D-8DF5-07670BC473F6}" time="2025-03-27T10:51:58.619Z">
        <t:Attribution userId="S::i.cortesini@cgiar.org::dd16ba8c-9850-4556-a7ca-e90a914bfd72" userProvider="AD" userName="Cortesini, Ivana (Alliance Bioversity-CIAT)"/>
        <t:Anchor>
          <t:Comment id="984886646"/>
        </t:Anchor>
        <t:Assign userId="S::S.Mattson@cgiar.org::706f8437-80c6-4896-943a-f66d7fd5ad56" userProvider="AD" userName="Mattson, Sean (Alliance Bioversity-CIAT)"/>
      </t:Event>
      <t:Event id="{5EFF0E23-C3AD-4DD0-9A44-9DCD53296C07}" time="2025-03-27T10:51:58.619Z">
        <t:Attribution userId="S::i.cortesini@cgiar.org::dd16ba8c-9850-4556-a7ca-e90a914bfd72" userProvider="AD" userName="Cortesini, Ivana (Alliance Bioversity-CIAT)"/>
        <t:Anchor>
          <t:Comment id="984886646"/>
        </t:Anchor>
        <t:SetTitle title="@Mattson, Sean (Alliance Bioversity-CIAT) - please see comment above form Carlo"/>
      </t:Event>
      <t:Event id="{D5FB52CF-2BBD-475A-90FE-E291B8C0FC72}" time="2025-03-28T10:23:34.573Z">
        <t:Attribution userId="S::i.cortesini@cgiar.org::dd16ba8c-9850-4556-a7ca-e90a914bfd72" userProvider="AD" userName="Cortesini, Ivana (Alliance Bioversity-CIAT)"/>
        <t:Progress percentComplete="100"/>
      </t:Event>
    </t:History>
  </t:Task>
  <t:Task id="{A2869762-D31D-430A-99F1-A9371EA698B1}">
    <t:Anchor>
      <t:Comment id="1661823849"/>
    </t:Anchor>
    <t:History>
      <t:Event id="{6812A3F4-7C47-4812-927B-B61FE5EE31CA}" time="2025-03-17T10:25:07.485Z">
        <t:Attribution userId="S::i.cortesini@cgiar.org::dd16ba8c-9850-4556-a7ca-e90a914bfd72" userProvider="AD" userName="Cortesini, Ivana (Alliance Bioversity-CIAT)"/>
        <t:Anchor>
          <t:Comment id="1661823849"/>
        </t:Anchor>
        <t:Create/>
      </t:Event>
      <t:Event id="{BD5ACD59-F1D6-4849-A077-E5A13C1BB01F}" time="2025-03-17T10:25:07.485Z">
        <t:Attribution userId="S::i.cortesini@cgiar.org::dd16ba8c-9850-4556-a7ca-e90a914bfd72" userProvider="AD" userName="Cortesini, Ivana (Alliance Bioversity-CIAT)"/>
        <t:Anchor>
          <t:Comment id="1661823849"/>
        </t:Anchor>
        <t:Assign userId="S::S.Mattson@cgiar.org::706f8437-80c6-4896-943a-f66d7fd5ad56" userProvider="AD" userName="Mattson, Sean (Alliance Bioversity-CIAT)"/>
      </t:Event>
      <t:Event id="{828D9A23-BAB4-42CA-870A-9DD8A7E30D4A}" time="2025-03-17T10:25:07.485Z">
        <t:Attribution userId="S::i.cortesini@cgiar.org::dd16ba8c-9850-4556-a7ca-e90a914bfd72" userProvider="AD" userName="Cortesini, Ivana (Alliance Bioversity-CIAT)"/>
        <t:Anchor>
          <t:Comment id="1661823849"/>
        </t:Anchor>
        <t:SetTitle title="I will leave this to @Mattson, Sean (Alliance Bioversity-CIAT) to complete fully"/>
      </t:Event>
      <t:Event id="{F313390F-3544-472E-A5CF-DE4AF5EE0D4D}" time="2025-03-28T10:27:53.913Z">
        <t:Attribution userId="S::i.cortesini@cgiar.org::dd16ba8c-9850-4556-a7ca-e90a914bfd72" userProvider="AD" userName="Cortesini, Ivana (Alliance Bioversity-CIAT)"/>
        <t:Progress percentComplete="100"/>
      </t:Event>
    </t:History>
  </t:Task>
  <t:Task id="{CE6B84B1-A7B0-4B1E-A354-7309CEFBF0E5}">
    <t:Anchor>
      <t:Comment id="1057406545"/>
    </t:Anchor>
    <t:History>
      <t:Event id="{C6B4E67A-96E1-4014-A5F0-68B7E241D768}" time="2025-03-21T10:24:27.787Z">
        <t:Attribution userId="S::i.cortesini@cgiar.org::dd16ba8c-9850-4556-a7ca-e90a914bfd72" userProvider="AD" userName="Cortesini, Ivana (Alliance Bioversity-CIAT)"/>
        <t:Anchor>
          <t:Comment id="1057406545"/>
        </t:Anchor>
        <t:Create/>
      </t:Event>
      <t:Event id="{946D7751-53FB-4621-A5BD-45C98BF13654}" time="2025-03-21T10:24:27.787Z">
        <t:Attribution userId="S::i.cortesini@cgiar.org::dd16ba8c-9850-4556-a7ca-e90a914bfd72" userProvider="AD" userName="Cortesini, Ivana (Alliance Bioversity-CIAT)"/>
        <t:Anchor>
          <t:Comment id="1057406545"/>
        </t:Anchor>
        <t:Assign userId="S::S.Mattson@cgiar.org::706f8437-80c6-4896-943a-f66d7fd5ad56" userProvider="AD" userName="Mattson, Sean (Alliance Bioversity-CIAT)"/>
      </t:Event>
      <t:Event id="{ECFE7B30-A5EA-44C6-B185-0194DD50B15E}" time="2025-03-21T10:24:27.787Z">
        <t:Attribution userId="S::i.cortesini@cgiar.org::dd16ba8c-9850-4556-a7ca-e90a914bfd72" userProvider="AD" userName="Cortesini, Ivana (Alliance Bioversity-CIAT)"/>
        <t:Anchor>
          <t:Comment id="1057406545"/>
        </t:Anchor>
        <t:SetTitle title="@Mattson, Sean (Alliance Bioversity-CIAT) do we want to say anything here about the next Portfolio and continuation of this work into MFL?"/>
      </t:Event>
      <t:Event id="{D401A52F-61AA-40FA-9DCD-411516E53FA6}" time="2025-03-28T09:00:31.659Z">
        <t:Attribution userId="S::i.cortesini@cgiar.org::dd16ba8c-9850-4556-a7ca-e90a914bfd72" userProvider="AD" userName="Cortesini, Ivana (Alliance Bioversity-CIAT)"/>
        <t:Progress percentComplete="100"/>
      </t:Event>
    </t:History>
  </t:Task>
  <t:Task id="{456BA62A-E28E-4C4E-B4B3-A56AC90907C8}">
    <t:Anchor>
      <t:Comment id="1161069356"/>
    </t:Anchor>
    <t:History>
      <t:Event id="{F24BB94D-2FCF-464A-8E46-23FC72A4D370}" time="2025-03-28T08:59:28Z">
        <t:Attribution userId="S::i.cortesini@cgiar.org::dd16ba8c-9850-4556-a7ca-e90a914bfd72" userProvider="AD" userName="Cortesini, Ivana (Alliance Bioversity-CIAT)"/>
        <t:Anchor>
          <t:Comment id="1161069356"/>
        </t:Anchor>
        <t:Create/>
      </t:Event>
      <t:Event id="{92C2355C-F25F-498E-A905-C94F4F688D58}" time="2025-03-28T08:59:28Z">
        <t:Attribution userId="S::i.cortesini@cgiar.org::dd16ba8c-9850-4556-a7ca-e90a914bfd72" userProvider="AD" userName="Cortesini, Ivana (Alliance Bioversity-CIAT)"/>
        <t:Anchor>
          <t:Comment id="1161069356"/>
        </t:Anchor>
        <t:Assign userId="S::S.Mattson@cgiar.org::706f8437-80c6-4896-943a-f66d7fd5ad56" userProvider="AD" userName="Mattson, Sean (Alliance Bioversity-CIAT)"/>
      </t:Event>
      <t:Event id="{467D601D-932E-45A3-ABAA-29A872064D6C}" time="2025-03-28T08:59:28Z">
        <t:Attribution userId="S::i.cortesini@cgiar.org::dd16ba8c-9850-4556-a7ca-e90a914bfd72" userProvider="AD" userName="Cortesini, Ivana (Alliance Bioversity-CIAT)"/>
        <t:Anchor>
          <t:Comment id="1161069356"/>
        </t:Anchor>
        <t:SetTitle title="@Mattson, Sean (Alliance Bioversity-CIAT) Please indicate which photo goes here from the ones you included in the folder (so that they have the same name) - and provide the caption"/>
      </t:Event>
    </t:History>
  </t:Task>
  <t:Task id="{943EAC5D-D3E1-4CC5-A56D-0EB970F7297C}">
    <t:Anchor>
      <t:Comment id="1034629416"/>
    </t:Anchor>
    <t:History>
      <t:Event id="{17E8B638-A6AF-4AA9-BD2F-3B36CA3A7B63}" time="2025-03-28T09:40:52.932Z">
        <t:Attribution userId="S::i.cortesini@cgiar.org::dd16ba8c-9850-4556-a7ca-e90a914bfd72" userProvider="AD" userName="Cortesini, Ivana (Alliance Bioversity-CIAT)"/>
        <t:Anchor>
          <t:Comment id="1034629416"/>
        </t:Anchor>
        <t:Create/>
      </t:Event>
      <t:Event id="{19232422-1FE3-463B-9D87-81B3DDDFA72D}" time="2025-03-28T09:40:52.932Z">
        <t:Attribution userId="S::i.cortesini@cgiar.org::dd16ba8c-9850-4556-a7ca-e90a914bfd72" userProvider="AD" userName="Cortesini, Ivana (Alliance Bioversity-CIAT)"/>
        <t:Anchor>
          <t:Comment id="1034629416"/>
        </t:Anchor>
        <t:Assign userId="S::S.Mattson@cgiar.org::706f8437-80c6-4896-943a-f66d7fd5ad56" userProvider="AD" userName="Mattson, Sean (Alliance Bioversity-CIAT)"/>
      </t:Event>
      <t:Event id="{4BBC80D1-738A-44C9-9762-D35635E7D83D}" time="2025-03-28T09:40:52.932Z">
        <t:Attribution userId="S::i.cortesini@cgiar.org::dd16ba8c-9850-4556-a7ca-e90a914bfd72" userProvider="AD" userName="Cortesini, Ivana (Alliance Bioversity-CIAT)"/>
        <t:Anchor>
          <t:Comment id="1034629416"/>
        </t:Anchor>
        <t:SetTitle title="@Mattson, Sean (Alliance Bioversity-CIAT) Please indicate which photos would go here - provide caption and name photos accordingly in the file"/>
      </t:Event>
    </t:History>
  </t:Task>
  <t:Task id="{1FD058ED-CBEA-4B0A-A329-F29DC3554C62}">
    <t:Anchor>
      <t:Comment id="1068507063"/>
    </t:Anchor>
    <t:History>
      <t:Event id="{A2B72DF2-21DD-4D48-A04A-68B335A9B27D}" time="2025-03-28T09:02:51.115Z">
        <t:Attribution userId="S::i.cortesini@cgiar.org::dd16ba8c-9850-4556-a7ca-e90a914bfd72" userProvider="AD" userName="Cortesini, Ivana (Alliance Bioversity-CIAT)"/>
        <t:Anchor>
          <t:Comment id="1685414438"/>
        </t:Anchor>
        <t:Create/>
      </t:Event>
      <t:Event id="{1D1AF21B-0E90-4516-A143-93E170B165A6}" time="2025-03-28T09:02:51.115Z">
        <t:Attribution userId="S::i.cortesini@cgiar.org::dd16ba8c-9850-4556-a7ca-e90a914bfd72" userProvider="AD" userName="Cortesini, Ivana (Alliance Bioversity-CIAT)"/>
        <t:Anchor>
          <t:Comment id="1685414438"/>
        </t:Anchor>
        <t:Assign userId="S::C.Fadda@cgiar.org::7ff2cdd1-5d56-451d-ad91-857f6a61c4ef" userProvider="AD" userName="Fadda, Carlo (Alliance Bioversity-CIAT)"/>
      </t:Event>
      <t:Event id="{AFA4E195-D781-47E9-97D3-AFE67A3D4B19}" time="2025-03-28T09:02:51.115Z">
        <t:Attribution userId="S::i.cortesini@cgiar.org::dd16ba8c-9850-4556-a7ca-e90a914bfd72" userProvider="AD" userName="Cortesini, Ivana (Alliance Bioversity-CIAT)"/>
        <t:Anchor>
          <t:Comment id="1685414438"/>
        </t:Anchor>
        <t:SetTitle title="@Fadda, Carlo (Alliance Bioversity-CIAT) did you add these? Can you articulate? "/>
      </t:Event>
      <t:Event id="{A5EDD5A8-72CC-47F6-B31F-4521299C4E33}" time="2025-03-28T19:24:49.268Z">
        <t:Attribution userId="S::c.fadda@cgiar.org::7ff2cdd1-5d56-451d-ad91-857f6a61c4ef" userProvider="AD" userName="Fadda, Carlo (Alliance Bioversity-CIAT)"/>
        <t:Progress percentComplete="100"/>
      </t:Event>
    </t:History>
  </t:Task>
  <t:Task id="{A51D22E1-96B9-4CA1-A91C-788E16A7C9E3}">
    <t:Anchor>
      <t:Comment id="239527434"/>
    </t:Anchor>
    <t:History>
      <t:Event id="{7971288D-8B4B-4A9B-A49E-894DB029F73F}" time="2025-03-28T11:21:37.654Z">
        <t:Attribution userId="S::i.cortesini@cgiar.org::dd16ba8c-9850-4556-a7ca-e90a914bfd72" userProvider="AD" userName="Cortesini, Ivana (Alliance Bioversity-CIAT)"/>
        <t:Anchor>
          <t:Comment id="267787645"/>
        </t:Anchor>
        <t:Create/>
      </t:Event>
      <t:Event id="{268B4B85-A565-40CD-AD4B-08E0D72CBDB8}" time="2025-03-28T11:21:37.654Z">
        <t:Attribution userId="S::i.cortesini@cgiar.org::dd16ba8c-9850-4556-a7ca-e90a914bfd72" userProvider="AD" userName="Cortesini, Ivana (Alliance Bioversity-CIAT)"/>
        <t:Anchor>
          <t:Comment id="267787645"/>
        </t:Anchor>
        <t:Assign userId="S::S.DEHAAN@cgiar.org::50bcd491-be10-480a-aedc-b122a0f2ad9e" userProvider="AD" userName="De Haan, Stef (CIP)"/>
      </t:Event>
      <t:Event id="{790348FF-08CD-4B18-BBCF-626F7F9488CD}" time="2025-03-28T11:21:37.654Z">
        <t:Attribution userId="S::i.cortesini@cgiar.org::dd16ba8c-9850-4556-a7ca-e90a914bfd72" userProvider="AD" userName="Cortesini, Ivana (Alliance Bioversity-CIAT)"/>
        <t:Anchor>
          <t:Comment id="267787645"/>
        </t:Anchor>
        <t:SetTitle title="@De Haan, Stef (CIP) "/>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A426946C14FB44AFDC9ABA84D115A9" ma:contentTypeVersion="14" ma:contentTypeDescription="Create a new document." ma:contentTypeScope="" ma:versionID="e33cac858704f2a0b60f2333539a0a79">
  <xsd:schema xmlns:xsd="http://www.w3.org/2001/XMLSchema" xmlns:xs="http://www.w3.org/2001/XMLSchema" xmlns:p="http://schemas.microsoft.com/office/2006/metadata/properties" xmlns:ns2="4ce33011-064c-4ace-b231-e5e33a91a4db" xmlns:ns3="0636d5b9-3fca-4f74-a7d9-30b550d21d2e" targetNamespace="http://schemas.microsoft.com/office/2006/metadata/properties" ma:root="true" ma:fieldsID="bf0920e0baea5769ff0641aa0a471993" ns2:_="" ns3:_="">
    <xsd:import namespace="4ce33011-064c-4ace-b231-e5e33a91a4db"/>
    <xsd:import namespace="0636d5b9-3fca-4f74-a7d9-30b550d21d2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e33011-064c-4ace-b231-e5e33a91a4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41616629-9183-4d38-9e3a-f9db27d53a26"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36d5b9-3fca-4f74-a7d9-30b550d21d2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fe9b7f8-4243-4621-bcde-80566d47967c}" ma:internalName="TaxCatchAll" ma:showField="CatchAllData" ma:web="0636d5b9-3fca-4f74-a7d9-30b550d21d2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ce33011-064c-4ace-b231-e5e33a91a4db">
      <Terms xmlns="http://schemas.microsoft.com/office/infopath/2007/PartnerControls"/>
    </lcf76f155ced4ddcb4097134ff3c332f>
    <TaxCatchAll xmlns="0636d5b9-3fca-4f74-a7d9-30b550d21d2e" xsi:nil="true"/>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0FYoYHXd3M1CHLngWsIq0CrXQ==">CgMxLjA4AHIhMUJlbjUtbUtKWmdiend5OVBGYXRiSTNUR0FwcU44blRQ</go:docsCustomData>
</go:gDocsCustomXmlDataStorage>
</file>

<file path=customXml/itemProps1.xml><?xml version="1.0" encoding="utf-8"?>
<ds:datastoreItem xmlns:ds="http://schemas.openxmlformats.org/officeDocument/2006/customXml" ds:itemID="{19C4F42D-FE2A-4DE7-98B8-DE91BBDBD68B}">
  <ds:schemaRefs>
    <ds:schemaRef ds:uri="http://schemas.microsoft.com/sharepoint/v3/contenttype/forms"/>
  </ds:schemaRefs>
</ds:datastoreItem>
</file>

<file path=customXml/itemProps2.xml><?xml version="1.0" encoding="utf-8"?>
<ds:datastoreItem xmlns:ds="http://schemas.openxmlformats.org/officeDocument/2006/customXml" ds:itemID="{87B7AEB9-E58E-487B-8214-9874BC3B56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e33011-064c-4ace-b231-e5e33a91a4db"/>
    <ds:schemaRef ds:uri="0636d5b9-3fca-4f74-a7d9-30b550d21d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8FDB3A-70FE-41BC-9B2C-6D0114AB7F33}">
  <ds:schemaRefs>
    <ds:schemaRef ds:uri="http://schemas.microsoft.com/office/2006/metadata/properties"/>
    <ds:schemaRef ds:uri="http://schemas.microsoft.com/office/infopath/2007/PartnerControls"/>
    <ds:schemaRef ds:uri="4ce33011-064c-4ace-b231-e5e33a91a4db"/>
    <ds:schemaRef ds:uri="0636d5b9-3fca-4f74-a7d9-30b550d21d2e"/>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10213</Words>
  <Characters>58215</Characters>
  <Application>Microsoft Office Word</Application>
  <DocSecurity>0</DocSecurity>
  <Lines>485</Lines>
  <Paragraphs>136</Paragraphs>
  <ScaleCrop>false</ScaleCrop>
  <Company/>
  <LinksUpToDate>false</LinksUpToDate>
  <CharactersWithSpaces>68292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Colomer, Julien (CGIAR System Organization)</dc:creator>
  <cp:keywords/>
  <cp:lastModifiedBy>Utomo, Julia (One CGIAR)</cp:lastModifiedBy>
  <cp:revision>229</cp:revision>
  <dcterms:created xsi:type="dcterms:W3CDTF">2025-03-07T08:57:00Z</dcterms:created>
  <dcterms:modified xsi:type="dcterms:W3CDTF">2025-04-02T05:25:00Z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0x0101003AA426946C14FB44AFDC9ABA84D115A9</vt:lpwstr>
  </property>
  <property fmtid="{D5CDD505-2E9C-101B-9397-08002B2CF9AE}" pid="3" name="MediaServiceImageTags">
    <vt:lpwstr>MediaServiceImageTags</vt:lpwstr>
  </property>
  <property fmtid="{D5CDD505-2E9C-101B-9397-08002B2CF9AE}" pid="4" name="MSIP_Label_80c4d10e-bd94-4e7c-b4a1-fe20ff6d8abe_Enabled">
    <vt:lpwstr>true</vt:lpwstr>
  </property>
  <property fmtid="{D5CDD505-2E9C-101B-9397-08002B2CF9AE}" pid="5" name="MSIP_Label_80c4d10e-bd94-4e7c-b4a1-fe20ff6d8abe_SetDate">
    <vt:lpwstr>2024-09-23T01:20:04Z</vt:lpwstr>
  </property>
  <property fmtid="{D5CDD505-2E9C-101B-9397-08002B2CF9AE}" pid="6" name="MSIP_Label_80c4d10e-bd94-4e7c-b4a1-fe20ff6d8abe_Method">
    <vt:lpwstr>Standard</vt:lpwstr>
  </property>
  <property fmtid="{D5CDD505-2E9C-101B-9397-08002B2CF9AE}" pid="7" name="MSIP_Label_80c4d10e-bd94-4e7c-b4a1-fe20ff6d8abe_Name">
    <vt:lpwstr>80c4d10e-bd94-4e7c-b4a1-fe20ff6d8abe</vt:lpwstr>
  </property>
  <property fmtid="{D5CDD505-2E9C-101B-9397-08002B2CF9AE}" pid="8" name="MSIP_Label_80c4d10e-bd94-4e7c-b4a1-fe20ff6d8abe_SiteId">
    <vt:lpwstr>6afa0e00-fa14-40b7-8a2e-22a7f8c357d5</vt:lpwstr>
  </property>
  <property fmtid="{D5CDD505-2E9C-101B-9397-08002B2CF9AE}" pid="9" name="MSIP_Label_80c4d10e-bd94-4e7c-b4a1-fe20ff6d8abe_ActionId">
    <vt:lpwstr>c324c475-8b3e-4cd9-8d2b-54b867d1c942</vt:lpwstr>
  </property>
  <property fmtid="{D5CDD505-2E9C-101B-9397-08002B2CF9AE}" pid="10" name="MSIP_Label_80c4d10e-bd94-4e7c-b4a1-fe20ff6d8abe_ContentBits">
    <vt:lpwstr>0</vt:lpwstr>
  </property>
</Properties>
</file>